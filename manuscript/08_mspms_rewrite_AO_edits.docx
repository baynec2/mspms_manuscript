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9DA745" w14:textId="5971F97F" w:rsidR="00A01D83" w:rsidRDefault="00A01D83" w:rsidP="00E92335">
      <w:pPr>
        <w:spacing w:line="480" w:lineRule="auto"/>
      </w:pPr>
      <w:r w:rsidRPr="00A01D83">
        <w:t xml:space="preserve">mspms: A Comprehensive R Package and </w:t>
      </w:r>
      <w:r w:rsidR="00C62B21">
        <w:t xml:space="preserve">Graphic Interface </w:t>
      </w:r>
      <w:r w:rsidRPr="00A01D83">
        <w:t>for Multiplex Substrate Profiling by Mass Spectrometry</w:t>
      </w:r>
      <w:r w:rsidR="00C62B21">
        <w:t xml:space="preserve"> Analysis</w:t>
      </w:r>
    </w:p>
    <w:p w14:paraId="7E2AAC66" w14:textId="5D5F35BE" w:rsidR="008E6F40" w:rsidRPr="00AF2135" w:rsidRDefault="008E6F40" w:rsidP="00E92335">
      <w:pPr>
        <w:spacing w:line="480" w:lineRule="auto"/>
      </w:pPr>
      <w:r w:rsidRPr="00AF2135">
        <w:t>Charlie Bayne</w:t>
      </w:r>
      <w:r w:rsidRPr="00AF2135">
        <w:rPr>
          <w:vertAlign w:val="superscript"/>
        </w:rPr>
        <w:t>1,2,3</w:t>
      </w:r>
      <w:r w:rsidRPr="00AF2135">
        <w:t xml:space="preserve">, </w:t>
      </w:r>
      <w:r w:rsidR="007408CF" w:rsidRPr="00AF2135">
        <w:t>Brianna Hurysz</w:t>
      </w:r>
      <w:r w:rsidR="0006218D" w:rsidRPr="00AF2135">
        <w:rPr>
          <w:vertAlign w:val="superscript"/>
        </w:rPr>
        <w:t>1,2,3</w:t>
      </w:r>
      <w:r w:rsidR="007408CF" w:rsidRPr="00AF2135">
        <w:t xml:space="preserve">, </w:t>
      </w:r>
      <w:r w:rsidRPr="00AF2135">
        <w:t xml:space="preserve">David </w:t>
      </w:r>
      <w:r w:rsidR="006538EB">
        <w:t>J</w:t>
      </w:r>
      <w:r w:rsidR="004D034A">
        <w:t>.</w:t>
      </w:r>
      <w:r w:rsidR="006538EB">
        <w:t xml:space="preserve"> </w:t>
      </w:r>
      <w:r w:rsidRPr="00AF2135">
        <w:t>Gonzalez</w:t>
      </w:r>
      <w:r w:rsidRPr="00AF2135">
        <w:rPr>
          <w:vertAlign w:val="superscript"/>
        </w:rPr>
        <w:t>2,3,</w:t>
      </w:r>
      <w:r w:rsidR="000842CC">
        <w:rPr>
          <w:vertAlign w:val="superscript"/>
        </w:rPr>
        <w:t>4</w:t>
      </w:r>
      <w:r w:rsidRPr="00AF2135">
        <w:t>, Anthony O'Donoghue</w:t>
      </w:r>
      <w:r w:rsidR="0006218D" w:rsidRPr="00AF2135">
        <w:rPr>
          <w:vertAlign w:val="superscript"/>
        </w:rPr>
        <w:t>2,</w:t>
      </w:r>
      <w:r w:rsidR="009F77F8">
        <w:rPr>
          <w:vertAlign w:val="superscript"/>
        </w:rPr>
        <w:t>3</w:t>
      </w:r>
    </w:p>
    <w:p w14:paraId="7317CBCC" w14:textId="77777777" w:rsidR="008E6F40" w:rsidRPr="00AF2135" w:rsidRDefault="008E6F40" w:rsidP="00E92335">
      <w:pPr>
        <w:spacing w:line="480" w:lineRule="auto"/>
        <w:rPr>
          <w:rFonts w:cs="Arial"/>
        </w:rPr>
      </w:pPr>
      <w:r w:rsidRPr="00AF2135">
        <w:rPr>
          <w:rFonts w:cs="Arial"/>
        </w:rPr>
        <w:t>Institutions:</w:t>
      </w:r>
    </w:p>
    <w:p w14:paraId="72F23BBB" w14:textId="77777777" w:rsidR="008E6F40" w:rsidRPr="00AF2135" w:rsidRDefault="008E6F40" w:rsidP="00E92335">
      <w:pPr>
        <w:spacing w:line="480" w:lineRule="auto"/>
        <w:rPr>
          <w:rFonts w:cs="Arial"/>
        </w:rPr>
      </w:pPr>
      <w:r w:rsidRPr="00AF2135">
        <w:rPr>
          <w:rFonts w:cs="Arial"/>
          <w:vertAlign w:val="superscript"/>
        </w:rPr>
        <w:t>1</w:t>
      </w:r>
      <w:r w:rsidRPr="00AF2135">
        <w:rPr>
          <w:rFonts w:cs="Arial"/>
        </w:rPr>
        <w:t>Biomedical Sciences Graduate Program, UC San Diego, La Jolla, California 92093, USA.</w:t>
      </w:r>
    </w:p>
    <w:p w14:paraId="51EA610E" w14:textId="77777777" w:rsidR="008E6F40" w:rsidRPr="00AF2135" w:rsidRDefault="008E6F40" w:rsidP="00E92335">
      <w:pPr>
        <w:spacing w:line="480" w:lineRule="auto"/>
        <w:rPr>
          <w:rFonts w:cs="Arial"/>
        </w:rPr>
      </w:pPr>
      <w:r w:rsidRPr="00AF2135">
        <w:rPr>
          <w:rFonts w:cs="Arial"/>
          <w:vertAlign w:val="superscript"/>
        </w:rPr>
        <w:t>2</w:t>
      </w:r>
      <w:r w:rsidRPr="00AF2135">
        <w:rPr>
          <w:rFonts w:cs="Arial"/>
        </w:rPr>
        <w:t>Department of Pharmacology, University of California San Diego, La Jolla, California 92093, USA</w:t>
      </w:r>
    </w:p>
    <w:p w14:paraId="279A341F" w14:textId="77777777" w:rsidR="008E6F40" w:rsidRPr="00AF2135" w:rsidRDefault="008E6F40" w:rsidP="00E92335">
      <w:pPr>
        <w:spacing w:line="480" w:lineRule="auto"/>
        <w:rPr>
          <w:rFonts w:cs="Arial"/>
        </w:rPr>
      </w:pPr>
      <w:r w:rsidRPr="00AF2135">
        <w:rPr>
          <w:rFonts w:cs="Arial"/>
          <w:vertAlign w:val="superscript"/>
        </w:rPr>
        <w:t>3</w:t>
      </w:r>
      <w:r w:rsidRPr="00AF2135">
        <w:rPr>
          <w:rFonts w:cs="Arial"/>
        </w:rPr>
        <w:t>Skaggs School of Pharmacy and Pharmaceutical Sciences, University of California San Diego, La Jolla, California, USA</w:t>
      </w:r>
    </w:p>
    <w:p w14:paraId="041219DE" w14:textId="2F93EAAF" w:rsidR="009975B8" w:rsidRDefault="0006218D" w:rsidP="00E92335">
      <w:pPr>
        <w:spacing w:line="480" w:lineRule="auto"/>
        <w:rPr>
          <w:rFonts w:cs="Arial"/>
        </w:rPr>
      </w:pPr>
      <w:r w:rsidRPr="00AF2135">
        <w:rPr>
          <w:rFonts w:cs="Arial"/>
          <w:vertAlign w:val="superscript"/>
        </w:rPr>
        <w:t>4</w:t>
      </w:r>
      <w:r w:rsidR="008E6F40" w:rsidRPr="00AF2135">
        <w:rPr>
          <w:rFonts w:cs="Arial"/>
        </w:rPr>
        <w:t>Center for Microbiome Innovation, University of California at San Diego, La Jolla, California 92093, USA</w:t>
      </w:r>
    </w:p>
    <w:p w14:paraId="486B6DE0" w14:textId="77777777" w:rsidR="00F41353" w:rsidRPr="00F41353" w:rsidRDefault="00F41353" w:rsidP="00E92335">
      <w:pPr>
        <w:spacing w:line="480" w:lineRule="auto"/>
        <w:rPr>
          <w:rFonts w:cs="Arial"/>
        </w:rPr>
      </w:pPr>
    </w:p>
    <w:p w14:paraId="6AE164C5" w14:textId="569B2C1B" w:rsidR="00E04EEF" w:rsidRPr="00E92335" w:rsidRDefault="001655EF" w:rsidP="00E92335">
      <w:pPr>
        <w:spacing w:line="480" w:lineRule="auto"/>
        <w:rPr>
          <w:sz w:val="32"/>
          <w:szCs w:val="32"/>
        </w:rPr>
      </w:pPr>
      <w:r w:rsidRPr="00AF2135">
        <w:rPr>
          <w:sz w:val="32"/>
          <w:szCs w:val="32"/>
        </w:rPr>
        <w:t xml:space="preserve">Abstract: </w:t>
      </w:r>
    </w:p>
    <w:p w14:paraId="3884FF89" w14:textId="78DA5229" w:rsidR="002C3D29" w:rsidRPr="002C3D29" w:rsidRDefault="002C3D29" w:rsidP="002C3D29">
      <w:pPr>
        <w:spacing w:line="480" w:lineRule="auto"/>
      </w:pPr>
      <w:r w:rsidRPr="002C3D29">
        <w:t>Multiplex Substrate Profiling by Mass Spectrometry (MSP-MS) is a powerful technique for determining the substrate specificity of proteolytic enzymes</w:t>
      </w:r>
      <w:r w:rsidR="000D0A7D">
        <w:t>. This</w:t>
      </w:r>
      <w:r w:rsidRPr="002C3D29">
        <w:t xml:space="preserve"> </w:t>
      </w:r>
      <w:r w:rsidR="00D5197C">
        <w:t xml:space="preserve">knowledge </w:t>
      </w:r>
      <w:r w:rsidR="000D0A7D">
        <w:t xml:space="preserve">is </w:t>
      </w:r>
      <w:del w:id="0" w:author="O'Donoghue, Anthony" w:date="2024-12-02T17:14:00Z" w16du:dateUtc="2024-12-03T01:14:00Z">
        <w:r w:rsidRPr="002C3D29" w:rsidDel="00C14199">
          <w:delText xml:space="preserve">essential </w:delText>
        </w:r>
      </w:del>
      <w:ins w:id="1" w:author="O'Donoghue, Anthony" w:date="2024-12-02T17:14:00Z" w16du:dateUtc="2024-12-03T01:14:00Z">
        <w:r w:rsidR="00C14199">
          <w:t>key</w:t>
        </w:r>
        <w:r w:rsidR="00C14199" w:rsidRPr="002C3D29">
          <w:t xml:space="preserve"> </w:t>
        </w:r>
      </w:ins>
      <w:r w:rsidRPr="002C3D29">
        <w:t>for</w:t>
      </w:r>
      <w:del w:id="2" w:author="O'Donoghue, Anthony" w:date="2024-12-02T17:14:00Z" w16du:dateUtc="2024-12-03T01:14:00Z">
        <w:r w:rsidRPr="002C3D29" w:rsidDel="00C14199">
          <w:delText xml:space="preserve"> the</w:delText>
        </w:r>
      </w:del>
      <w:r w:rsidRPr="002C3D29">
        <w:t xml:space="preserve"> development of novel</w:t>
      </w:r>
      <w:ins w:id="3" w:author="O'Donoghue, Anthony" w:date="2024-12-02T17:14:00Z" w16du:dateUtc="2024-12-03T01:14:00Z">
        <w:r w:rsidR="00C14199">
          <w:t xml:space="preserve"> protease</w:t>
        </w:r>
      </w:ins>
      <w:r w:rsidRPr="002C3D29">
        <w:t xml:space="preserve"> inhibitors, </w:t>
      </w:r>
      <w:ins w:id="4" w:author="O'Donoghue, Anthony" w:date="2024-12-02T17:14:00Z" w16du:dateUtc="2024-12-03T01:14:00Z">
        <w:r w:rsidR="00C14199">
          <w:t xml:space="preserve">protease-based </w:t>
        </w:r>
      </w:ins>
      <w:r w:rsidRPr="002C3D29">
        <w:t xml:space="preserve">diagnostics, and protease-activated therapeutics. MSP-MS generates complex datasets that pose significant analytical challenges. To </w:t>
      </w:r>
      <w:r w:rsidR="005D4E4F">
        <w:t>enhance and democratize the analysis of MSP-MS experiments</w:t>
      </w:r>
      <w:r w:rsidRPr="002C3D29">
        <w:t xml:space="preserve">, we developed </w:t>
      </w:r>
      <w:r w:rsidRPr="00E14F7A">
        <w:rPr>
          <w:i/>
          <w:iCs/>
          <w:rPrChange w:id="5" w:author="O'Donoghue, Anthony" w:date="2024-12-02T18:07:00Z" w16du:dateUtc="2024-12-03T02:07:00Z">
            <w:rPr/>
          </w:rPrChange>
        </w:rPr>
        <w:t>mspms</w:t>
      </w:r>
      <w:r w:rsidRPr="002C3D29">
        <w:t xml:space="preserve">, an R package and graphical interface designed for efficient, reproducible analysis of MSP-MS data. Available both as an R package and a web interface, </w:t>
      </w:r>
      <w:r w:rsidRPr="008D04AF">
        <w:rPr>
          <w:i/>
          <w:iCs/>
          <w:rPrChange w:id="6" w:author="O'Donoghue, Anthony" w:date="2024-12-02T18:07:00Z" w16du:dateUtc="2024-12-03T02:07:00Z">
            <w:rPr/>
          </w:rPrChange>
        </w:rPr>
        <w:t>mspms</w:t>
      </w:r>
      <w:r w:rsidRPr="002C3D29">
        <w:t xml:space="preserve"> </w:t>
      </w:r>
      <w:r w:rsidR="005E5879">
        <w:t>standardizes</w:t>
      </w:r>
      <w:r w:rsidRPr="002C3D29">
        <w:t xml:space="preserve"> data </w:t>
      </w:r>
      <w:r w:rsidR="00D55A90">
        <w:t>preparation</w:t>
      </w:r>
      <w:r w:rsidRPr="002C3D29">
        <w:t xml:space="preserve">, </w:t>
      </w:r>
      <w:r w:rsidR="00D55A90">
        <w:t>processing</w:t>
      </w:r>
      <w:r w:rsidRPr="002C3D29">
        <w:t>, statistical analysis, and visualization</w:t>
      </w:r>
      <w:r w:rsidR="00C20849">
        <w:t xml:space="preserve"> steps required to adequately interpret MSP-MS data</w:t>
      </w:r>
      <w:r w:rsidRPr="002C3D29">
        <w:t xml:space="preserve">. We demonstrate </w:t>
      </w:r>
      <w:r w:rsidR="009726FD">
        <w:t>these</w:t>
      </w:r>
      <w:r w:rsidRPr="002C3D29">
        <w:t xml:space="preserve"> </w:t>
      </w:r>
      <w:r w:rsidRPr="002C3D29">
        <w:lastRenderedPageBreak/>
        <w:t>capabilities by profiling the substrate specificity of four well-characterized cathepsins</w:t>
      </w:r>
      <w:r w:rsidR="00D5197C">
        <w:t xml:space="preserve"> (A-D)</w:t>
      </w:r>
      <w:r w:rsidRPr="002C3D29">
        <w:t xml:space="preserve">, showing that </w:t>
      </w:r>
      <w:r w:rsidRPr="008D04AF">
        <w:rPr>
          <w:i/>
          <w:iCs/>
          <w:rPrChange w:id="7" w:author="O'Donoghue, Anthony" w:date="2024-12-02T18:07:00Z" w16du:dateUtc="2024-12-03T02:07:00Z">
            <w:rPr/>
          </w:rPrChange>
        </w:rPr>
        <w:t>mspms</w:t>
      </w:r>
      <w:r w:rsidRPr="002C3D29">
        <w:t xml:space="preserve"> accurately capture</w:t>
      </w:r>
      <w:r w:rsidR="005B2C55">
        <w:t xml:space="preserve">s </w:t>
      </w:r>
      <w:r w:rsidRPr="002C3D29">
        <w:t xml:space="preserve">expected substrate specificities. </w:t>
      </w:r>
      <w:r w:rsidR="005E5879">
        <w:t xml:space="preserve">As the first </w:t>
      </w:r>
      <w:r w:rsidR="005E0953">
        <w:t xml:space="preserve">publicly available </w:t>
      </w:r>
      <w:r w:rsidR="00C069F0">
        <w:t>tool for analyzing this type of data</w:t>
      </w:r>
      <w:r w:rsidRPr="002C3D29">
        <w:t xml:space="preserve">, </w:t>
      </w:r>
      <w:r w:rsidRPr="008D04AF">
        <w:rPr>
          <w:i/>
          <w:iCs/>
          <w:rPrChange w:id="8" w:author="O'Donoghue, Anthony" w:date="2024-12-02T18:07:00Z" w16du:dateUtc="2024-12-03T02:07:00Z">
            <w:rPr/>
          </w:rPrChange>
        </w:rPr>
        <w:t>mspms</w:t>
      </w:r>
      <w:r w:rsidRPr="002C3D29">
        <w:t xml:space="preserve"> offers </w:t>
      </w:r>
      <w:r w:rsidR="005E5879">
        <w:t>comprehensive</w:t>
      </w:r>
      <w:r w:rsidRPr="002C3D29">
        <w:t xml:space="preserve"> functionality, transparency, and user accessibility, making it a valuable resource for the protease research community.</w:t>
      </w:r>
      <w:r w:rsidR="002D23C9">
        <w:t xml:space="preserve"> </w:t>
      </w:r>
      <w:ins w:id="9" w:author="O'Donoghue, Anthony" w:date="2024-12-02T18:05:00Z" w16du:dateUtc="2024-12-03T02:05:00Z">
        <w:r w:rsidR="00726ADE">
          <w:t>Access to</w:t>
        </w:r>
      </w:ins>
      <w:ins w:id="10" w:author="O'Donoghue, Anthony" w:date="2024-12-02T18:04:00Z" w16du:dateUtc="2024-12-03T02:04:00Z">
        <w:r w:rsidR="00B94C09">
          <w:t xml:space="preserve"> </w:t>
        </w:r>
        <w:r w:rsidR="00B94C09" w:rsidRPr="00E14F7A">
          <w:rPr>
            <w:i/>
            <w:iCs/>
            <w:rPrChange w:id="11" w:author="O'Donoghue, Anthony" w:date="2024-12-02T18:07:00Z" w16du:dateUtc="2024-12-03T02:07:00Z">
              <w:rPr/>
            </w:rPrChange>
          </w:rPr>
          <w:t>m</w:t>
        </w:r>
      </w:ins>
      <w:del w:id="12" w:author="O'Donoghue, Anthony" w:date="2024-12-02T18:04:00Z" w16du:dateUtc="2024-12-03T02:04:00Z">
        <w:r w:rsidR="002D23C9" w:rsidRPr="00E14F7A" w:rsidDel="00B94C09">
          <w:rPr>
            <w:i/>
            <w:iCs/>
            <w:rPrChange w:id="13" w:author="O'Donoghue, Anthony" w:date="2024-12-02T18:07:00Z" w16du:dateUtc="2024-12-03T02:07:00Z">
              <w:rPr/>
            </w:rPrChange>
          </w:rPr>
          <w:delText>M</w:delText>
        </w:r>
      </w:del>
      <w:r w:rsidR="002D23C9" w:rsidRPr="00E14F7A">
        <w:rPr>
          <w:i/>
          <w:iCs/>
          <w:rPrChange w:id="14" w:author="O'Donoghue, Anthony" w:date="2024-12-02T18:07:00Z" w16du:dateUtc="2024-12-03T02:07:00Z">
            <w:rPr/>
          </w:rPrChange>
        </w:rPr>
        <w:t>spms</w:t>
      </w:r>
      <w:r w:rsidR="002D23C9">
        <w:t xml:space="preserve"> is available through the Bioconductor project at </w:t>
      </w:r>
      <w:hyperlink r:id="rId8" w:history="1">
        <w:r w:rsidR="002D23C9" w:rsidRPr="00BA5FE6">
          <w:rPr>
            <w:rStyle w:val="Hyperlink"/>
          </w:rPr>
          <w:t>https://bioconductor.org/packages/mspms</w:t>
        </w:r>
      </w:hyperlink>
      <w:r w:rsidR="002D23C9">
        <w:t xml:space="preserve">, and a graphic interface is </w:t>
      </w:r>
      <w:proofErr w:type="spellStart"/>
      <w:r w:rsidR="00AB65EC">
        <w:t>avalible</w:t>
      </w:r>
      <w:proofErr w:type="spellEnd"/>
      <w:r w:rsidR="002D23C9">
        <w:t xml:space="preserve"> at </w:t>
      </w:r>
      <w:hyperlink r:id="rId9" w:history="1">
        <w:r w:rsidR="002D23C9" w:rsidRPr="002D23C9">
          <w:rPr>
            <w:rStyle w:val="Hyperlink"/>
          </w:rPr>
          <w:t>https://gonzalezlab.shinyapps.io/mspms_shiny/.</w:t>
        </w:r>
      </w:hyperlink>
    </w:p>
    <w:p w14:paraId="7C4D0D58" w14:textId="77777777" w:rsidR="00F41353" w:rsidRDefault="00F41353" w:rsidP="00E92335">
      <w:pPr>
        <w:spacing w:line="480" w:lineRule="auto"/>
      </w:pPr>
    </w:p>
    <w:p w14:paraId="2CD51517" w14:textId="19F7F50F" w:rsidR="00273727" w:rsidRPr="00E92335" w:rsidRDefault="001655EF" w:rsidP="00E92335">
      <w:pPr>
        <w:spacing w:line="480" w:lineRule="auto"/>
        <w:rPr>
          <w:sz w:val="32"/>
          <w:szCs w:val="32"/>
        </w:rPr>
      </w:pPr>
      <w:r w:rsidRPr="00616263">
        <w:rPr>
          <w:sz w:val="32"/>
          <w:szCs w:val="32"/>
        </w:rPr>
        <w:t>Introduction:</w:t>
      </w:r>
    </w:p>
    <w:p w14:paraId="597CB07B" w14:textId="1CD334E9" w:rsidR="00F41353" w:rsidRDefault="002C3D29" w:rsidP="00E92335">
      <w:pPr>
        <w:spacing w:line="480" w:lineRule="auto"/>
      </w:pPr>
      <w:r w:rsidRPr="002C3D29">
        <w:t>Proteases play crucial roles in a wide range of biological processes, from digestion and immunity to cancer and neurodegenerative diseases</w:t>
      </w:r>
      <w:r w:rsidR="00E3194C">
        <w:fldChar w:fldCharType="begin"/>
      </w:r>
      <w:r w:rsidR="00E3194C">
        <w:instrText xml:space="preserve"> ADDIN ZOTERO_ITEM CSL_CITATION {"citationID":"NMcW38w7","properties":{"formattedCitation":"\\super 1\\nosupersub{}","plainCitation":"1","noteIndex":0},"citationItems":[{"id":6578,"uris":["http://zotero.org/users/6494753/items/YY9QPRJX"],"itemData":{"id":6578,"type":"article-journal","container-title":"Journal of Biological Chemistry","DOI":"10.1074/jbc.R800035200","ISSN":"00219258","issue":"45","journalAbbreviation":"Journal of Biological Chemistry","language":"en","license":"https://www.elsevier.com/tdm/userlicense/1.0/","page":"30433-30437","source":"DOI.org (Crossref)","title":"Proteases: Multifunctional Enzymes in Life and Disease","title-short":"Proteases","volume":"283","author":[{"family":"López-Otín","given":"Carlos"},{"family":"Bond","given":"Judith S."}],"issued":{"date-parts":[["2008",11]]}}}],"schema":"https://github.com/citation-style-language/schema/raw/master/csl-citation.json"} </w:instrText>
      </w:r>
      <w:r w:rsidR="00E3194C">
        <w:fldChar w:fldCharType="separate"/>
      </w:r>
      <w:r w:rsidR="00E3194C" w:rsidRPr="00E3194C">
        <w:rPr>
          <w:rFonts w:ascii="Aptos" w:cs="Times New Roman"/>
          <w:vertAlign w:val="superscript"/>
        </w:rPr>
        <w:t>1</w:t>
      </w:r>
      <w:r w:rsidR="00E3194C">
        <w:fldChar w:fldCharType="end"/>
      </w:r>
      <w:r w:rsidRPr="002C3D29">
        <w:t xml:space="preserve">. Understanding the substrate specificity of </w:t>
      </w:r>
      <w:del w:id="15" w:author="O'Donoghue, Anthony" w:date="2024-12-02T18:05:00Z" w16du:dateUtc="2024-12-03T02:05:00Z">
        <w:r w:rsidRPr="002C3D29" w:rsidDel="00CF2A2E">
          <w:delText xml:space="preserve">proteolytic </w:delText>
        </w:r>
      </w:del>
      <w:ins w:id="16" w:author="O'Donoghue, Anthony" w:date="2024-12-02T18:05:00Z" w16du:dateUtc="2024-12-03T02:05:00Z">
        <w:r w:rsidR="00CF2A2E">
          <w:t xml:space="preserve">these </w:t>
        </w:r>
      </w:ins>
      <w:r w:rsidRPr="002C3D29">
        <w:t>enzymes is essential for designing inhibitors, diagnostics, and protease-activated therapeutics</w:t>
      </w:r>
      <w:r w:rsidR="00E3194C">
        <w:fldChar w:fldCharType="begin"/>
      </w:r>
      <w:r w:rsidR="00E3194C">
        <w:instrText xml:space="preserve"> ADDIN ZOTERO_ITEM CSL_CITATION {"citationID":"17E0EpQB","properties":{"formattedCitation":"\\super 2\\nosupersub{}","plainCitation":"2","noteIndex":0},"citationItems":[{"id":6580,"uris":["http://zotero.org/users/6494753/items/CSE78K3D"],"itemData":{"id":6580,"type":"article-journal","container-title":"Journal of Medicinal Chemistry","DOI":"10.1021/jm990412m","ISSN":"0022-2623, 1520-4804","issue":"3","journalAbbreviation":"J. Med. Chem.","language":"en","page":"305-341","source":"DOI.org (Crossref)","title":"Protease Inhibitors: Current Status and Future Prospects","title-short":"Protease Inhibitors","volume":"43","author":[{"family":"Leung","given":"Donmienne"},{"family":"Abbenante","given":"Giovanni"},{"family":"Fairlie","given":"David P."}],"issued":{"date-parts":[["2000",2,1]]}}}],"schema":"https://github.com/citation-style-language/schema/raw/master/csl-citation.json"} </w:instrText>
      </w:r>
      <w:r w:rsidR="00E3194C">
        <w:fldChar w:fldCharType="separate"/>
      </w:r>
      <w:r w:rsidR="00E3194C" w:rsidRPr="00E3194C">
        <w:rPr>
          <w:rFonts w:ascii="Aptos" w:cs="Times New Roman"/>
          <w:vertAlign w:val="superscript"/>
        </w:rPr>
        <w:t>2</w:t>
      </w:r>
      <w:r w:rsidR="00E3194C">
        <w:fldChar w:fldCharType="end"/>
      </w:r>
      <w:r w:rsidRPr="002C3D29">
        <w:t xml:space="preserve">. One of the most effective methods for determining protease substrate specificity is </w:t>
      </w:r>
      <w:r w:rsidRPr="005B324E">
        <w:t>Multiplex Substrate Profiling by Mass Spectrometry (MSP-MS)</w:t>
      </w:r>
      <w:r w:rsidR="00E3194C">
        <w:t xml:space="preserve"> </w:t>
      </w:r>
      <w:r w:rsidR="00E3194C">
        <w:fldChar w:fldCharType="begin"/>
      </w:r>
      <w:r w:rsidR="00E3194C">
        <w:instrText xml:space="preserve"> ADDIN ZOTERO_ITEM CSL_CITATION {"citationID":"h5ZdsQTm","properties":{"formattedCitation":"\\super 3\\nosupersub{}","plainCitation":"3","noteIndex":0},"citationItems":[{"id":6172,"uris":["http://zotero.org/users/6494753/items/2RH4AU5T"],"itemData":{"id":6172,"type":"chapter","abstract":"Proteolysis is a central regulator of many biological pathways and the study of proteases has had a significant impact on our understanding of both native biology and disease. Proteases are key regulators of infectious disease and misregulated proteolysis in humans contributes to a variety of maladies, including cardiovascular disease, neurodegeneration, inflammatory diseases, and cancer. Central to understanding a protease’s biological role, is characterizing its substrate specificity. This chapter will facilitate the characterization of individual proteases and complex, heterogeneous proteolytic mixtures and provide examples of the breadth of applications that leverage the characterization of misregulated proteolysis. Here we present the protocol of Multiplex Substrate Profiling by Mass Spectrometry (MSP-MS), a functional assay that quantitatively characterizes proteolysis using a synthetic library of physiochemically diverse, model peptide substrates, and mass spectrometry. We present a detailed protocol as well as examples of the use of MSP-MS for the study of disease states, for the development of diagnostic and prognostic tests, for the generation of tool compounds, and for the development of proteasetargeted drugs.","container-title":"Methods in Enzymology","ISBN":"978-0-443-18592-2","language":"en","license":"https://www.elsevier.com/tdm/userlicense/1.0/","note":"DOI: 10.1016/bs.mie.2022.09.009","page":"375-411","publisher":"Elsevier","source":"DOI.org (Crossref)","title":"Multiplex substrate profiling by mass spectrometry for proteases","URL":"https://linkinghub.elsevier.com/retrieve/pii/S0076687922003901","volume":"682","author":[{"family":"Rohweder","given":"Peter J."},{"family":"Jiang","given":"Zhenze"},{"family":"Hurysz","given":"Brianna M."},{"family":"O’Donoghue","given":"Anthony J."},{"family":"Craik","given":"Charles S."}],"accessed":{"date-parts":[["2024",4,17]]},"issued":{"date-parts":[["2023"]]}}}],"schema":"https://github.com/citation-style-language/schema/raw/master/csl-citation.json"} </w:instrText>
      </w:r>
      <w:r w:rsidR="00E3194C">
        <w:fldChar w:fldCharType="separate"/>
      </w:r>
      <w:r w:rsidR="00E3194C" w:rsidRPr="00E3194C">
        <w:rPr>
          <w:rFonts w:ascii="Aptos" w:cs="Times New Roman"/>
          <w:vertAlign w:val="superscript"/>
        </w:rPr>
        <w:t>3</w:t>
      </w:r>
      <w:r w:rsidR="00E3194C">
        <w:fldChar w:fldCharType="end"/>
      </w:r>
      <w:r w:rsidRPr="002C3D29">
        <w:t xml:space="preserve">. This technique involves incubating a </w:t>
      </w:r>
      <w:r w:rsidR="005E5879">
        <w:t xml:space="preserve">rationally </w:t>
      </w:r>
      <w:r w:rsidRPr="002C3D29">
        <w:t>designed peptide library with a protease or protease-containing sample and using mass spectrometry to identify the resulting cleavage products, revealing the enzyme's substrate preferences</w:t>
      </w:r>
      <w:r w:rsidR="00E3194C">
        <w:fldChar w:fldCharType="begin"/>
      </w:r>
      <w:r w:rsidR="00E3194C">
        <w:instrText xml:space="preserve"> ADDIN ZOTERO_ITEM CSL_CITATION {"citationID":"oTRH4bLL","properties":{"formattedCitation":"\\super 4\\nosupersub{}","plainCitation":"4","noteIndex":0},"citationItems":[{"id":6431,"uris":["http://zotero.org/users/6494753/items/UCVF3TLH"],"itemData":{"id":6431,"type":"article-journal","container-title":"Nature Methods","DOI":"10.1038/nmeth.2182","ISSN":"1548-7091, 1548-7105","issue":"11","journalAbbreviation":"Nat Methods","language":"en","license":"http://www.springer.com/tdm","page":"1095-1100","source":"DOI.org (Crossref)","title":"Global identification of peptidase specificity by multiplex substrate profiling","volume":"9","author":[{"family":"O'Donoghue","given":"Anthony J"},{"family":"Eroy-Reveles","given":"A Alegra"},{"family":"Knudsen","given":"Giselle M"},{"family":"Ingram","given":"Jessica"},{"family":"Zhou","given":"Min"},{"family":"Statnekov","given":"Jacob B"},{"family":"Greninger","given":"Alexander L"},{"family":"Hostetter","given":"Daniel R"},{"family":"Qu","given":"Gang"},{"family":"Maltby","given":"David A"},{"family":"Anderson","given":"Marc O"},{"family":"DeRisi","given":"Joseph L"},{"family":"McKerrow","given":"James H"},{"family":"Burlingame","given":"Alma L"},{"family":"Craik","given":"Charles S"}],"issued":{"date-parts":[["2012",11]]}}}],"schema":"https://github.com/citation-style-language/schema/raw/master/csl-citation.json"} </w:instrText>
      </w:r>
      <w:r w:rsidR="00E3194C">
        <w:fldChar w:fldCharType="separate"/>
      </w:r>
      <w:r w:rsidR="00E3194C" w:rsidRPr="00E3194C">
        <w:rPr>
          <w:rFonts w:ascii="Aptos" w:cs="Times New Roman"/>
          <w:vertAlign w:val="superscript"/>
        </w:rPr>
        <w:t>4</w:t>
      </w:r>
      <w:r w:rsidR="00E3194C">
        <w:fldChar w:fldCharType="end"/>
      </w:r>
      <w:r w:rsidRPr="002C3D29">
        <w:t>.</w:t>
      </w:r>
    </w:p>
    <w:p w14:paraId="457B0B77" w14:textId="77777777" w:rsidR="002C3D29" w:rsidRPr="00F41353" w:rsidRDefault="002C3D29" w:rsidP="00E92335">
      <w:pPr>
        <w:spacing w:line="480" w:lineRule="auto"/>
      </w:pPr>
    </w:p>
    <w:p w14:paraId="6C42982A" w14:textId="2AB180FB" w:rsidR="002C3D29" w:rsidRDefault="00281084" w:rsidP="00E92335">
      <w:pPr>
        <w:spacing w:line="480" w:lineRule="auto"/>
      </w:pPr>
      <w:r>
        <w:t>The data produced by MSP-MS</w:t>
      </w:r>
      <w:r w:rsidR="002C3D29" w:rsidRPr="002C3D29">
        <w:t xml:space="preserve"> are complex and </w:t>
      </w:r>
      <w:r w:rsidR="000D0A7D">
        <w:t>multi</w:t>
      </w:r>
      <w:r w:rsidR="002C3D29" w:rsidRPr="002C3D29">
        <w:t xml:space="preserve">-dimensional. Accurate interpretation of </w:t>
      </w:r>
      <w:r w:rsidR="00AC090D">
        <w:t>these</w:t>
      </w:r>
      <w:r w:rsidR="002C3D29" w:rsidRPr="002C3D29">
        <w:t xml:space="preserve"> results requires rigorous data analysis, encompassing multiple steps: </w:t>
      </w:r>
      <w:r w:rsidR="00AC090D">
        <w:t xml:space="preserve">preparing </w:t>
      </w:r>
      <w:r w:rsidR="002C3D29">
        <w:t>the data (identifying cleavage motifs, and positions)</w:t>
      </w:r>
      <w:r w:rsidR="002C3D29" w:rsidRPr="002C3D29">
        <w:t xml:space="preserve">, </w:t>
      </w:r>
      <w:r w:rsidR="002C3D29">
        <w:t>processing the data (</w:t>
      </w:r>
      <w:r w:rsidR="00AC090D">
        <w:t xml:space="preserve">data transformation, </w:t>
      </w:r>
      <w:r w:rsidR="002C3D29">
        <w:t>normalization</w:t>
      </w:r>
      <w:r w:rsidR="00AC090D">
        <w:t>, and i</w:t>
      </w:r>
      <w:r w:rsidR="002C3D29">
        <w:t>mputation)</w:t>
      </w:r>
      <w:r w:rsidR="002C3D29" w:rsidRPr="002C3D29">
        <w:t>, statistical analysis</w:t>
      </w:r>
      <w:r w:rsidR="002C3D29">
        <w:t xml:space="preserve">, and data </w:t>
      </w:r>
      <w:r w:rsidR="002C3D29">
        <w:lastRenderedPageBreak/>
        <w:t>visualization</w:t>
      </w:r>
      <w:r w:rsidR="002C3D29" w:rsidRPr="002C3D29">
        <w:t xml:space="preserve">. </w:t>
      </w:r>
      <w:r w:rsidR="0038612E">
        <w:t xml:space="preserve">Historically, analysis of MSP-MS data has lacked </w:t>
      </w:r>
      <w:r w:rsidR="002B56C7">
        <w:t>dedicated</w:t>
      </w:r>
      <w:r w:rsidR="005E5879">
        <w:t xml:space="preserve"> analysis</w:t>
      </w:r>
      <w:r w:rsidR="0038612E">
        <w:t xml:space="preserve"> tools, leaving each researcher to analyze their data in an </w:t>
      </w:r>
      <w:r w:rsidR="0038612E" w:rsidRPr="00281084">
        <w:rPr>
          <w:i/>
          <w:iCs/>
        </w:rPr>
        <w:t>ad-hoc</w:t>
      </w:r>
      <w:r w:rsidR="0038612E">
        <w:t xml:space="preserve"> manner. </w:t>
      </w:r>
      <w:r w:rsidR="002B56C7">
        <w:t>This</w:t>
      </w:r>
      <w:r w:rsidR="00AC090D">
        <w:t xml:space="preserve"> approach</w:t>
      </w:r>
      <w:r w:rsidR="001F170C">
        <w:t>, while functional</w:t>
      </w:r>
      <w:r>
        <w:t xml:space="preserve">, </w:t>
      </w:r>
      <w:del w:id="17" w:author="O'Donoghue, Anthony" w:date="2024-12-02T18:06:00Z" w16du:dateUtc="2024-12-03T02:06:00Z">
        <w:r w:rsidR="00AC090D" w:rsidDel="00FA6846">
          <w:delText>was plagued with an</w:delText>
        </w:r>
      </w:del>
      <w:ins w:id="18" w:author="O'Donoghue, Anthony" w:date="2024-12-02T18:12:00Z" w16du:dateUtc="2024-12-03T02:12:00Z">
        <w:r w:rsidR="003E752E">
          <w:t>results in</w:t>
        </w:r>
      </w:ins>
      <w:ins w:id="19" w:author="O'Donoghue, Anthony" w:date="2024-12-02T18:06:00Z" w16du:dateUtc="2024-12-03T02:06:00Z">
        <w:r w:rsidR="00FA6846">
          <w:t xml:space="preserve"> an</w:t>
        </w:r>
      </w:ins>
      <w:r w:rsidR="0038612E">
        <w:t xml:space="preserve"> </w:t>
      </w:r>
      <w:r w:rsidR="00470499">
        <w:t xml:space="preserve">inherent </w:t>
      </w:r>
      <w:r w:rsidR="0038612E">
        <w:t xml:space="preserve">lack of </w:t>
      </w:r>
      <w:r w:rsidR="002C3D29" w:rsidRPr="005B324E">
        <w:t>reproducibility</w:t>
      </w:r>
      <w:r w:rsidR="002C3D29" w:rsidRPr="002C3D29">
        <w:t xml:space="preserve">. Inconsistent and irreproducible analysis pipelines </w:t>
      </w:r>
      <w:r w:rsidR="001F170C">
        <w:t xml:space="preserve">have been noted </w:t>
      </w:r>
      <w:r w:rsidR="00CD35E1">
        <w:t>to</w:t>
      </w:r>
      <w:r w:rsidR="002C3D29" w:rsidRPr="002C3D29">
        <w:t xml:space="preserve"> </w:t>
      </w:r>
      <w:r w:rsidR="00CD35E1">
        <w:t>lead to</w:t>
      </w:r>
      <w:r w:rsidR="001F170C">
        <w:t xml:space="preserve"> grave</w:t>
      </w:r>
      <w:r w:rsidR="002C3D29" w:rsidRPr="002C3D29">
        <w:t xml:space="preserve"> problem</w:t>
      </w:r>
      <w:r w:rsidR="001F170C">
        <w:t>s</w:t>
      </w:r>
      <w:r w:rsidR="002C3D29" w:rsidRPr="002C3D29">
        <w:t xml:space="preserve"> in biological </w:t>
      </w:r>
      <w:r w:rsidR="00F26AD2" w:rsidRPr="002C3D29">
        <w:t>research</w:t>
      </w:r>
      <w:r w:rsidR="00CD35E1">
        <w:fldChar w:fldCharType="begin"/>
      </w:r>
      <w:r w:rsidR="00E3194C">
        <w:instrText xml:space="preserve"> ADDIN ZOTERO_ITEM CSL_CITATION {"citationID":"Jk86t7Te","properties":{"formattedCitation":"\\super 5\\nosupersub{}","plainCitation":"5","noteIndex":0},"citationItems":[{"id":6233,"uris":["http://zotero.org/users/6494753/items/KPD5WRFW"],"itemData":{"id":6233,"type":"article-journal","container-title":"Science","DOI":"10.1126/science.314.5807.1856","ISSN":"0036-8075, 1095-9203","issue":"5807","journalAbbreviation":"Science","language":"en","page":"1856-1857","source":"DOI.org (Crossref)","title":"A Scientist's Nightmare: Software Problem Leads to Five Retractions","title-short":"A Scientist's Nightmare","volume":"314","author":[{"family":"Miller","given":"Greg"}],"issued":{"date-parts":[["2006",12,22]]}}}],"schema":"https://github.com/citation-style-language/schema/raw/master/csl-citation.json"} </w:instrText>
      </w:r>
      <w:r w:rsidR="00CD35E1">
        <w:fldChar w:fldCharType="separate"/>
      </w:r>
      <w:r w:rsidR="00E3194C" w:rsidRPr="00E3194C">
        <w:rPr>
          <w:rFonts w:ascii="Aptos" w:cs="Times New Roman"/>
          <w:vertAlign w:val="superscript"/>
        </w:rPr>
        <w:t>5</w:t>
      </w:r>
      <w:r w:rsidR="00CD35E1">
        <w:fldChar w:fldCharType="end"/>
      </w:r>
      <w:r w:rsidR="001F170C">
        <w:t xml:space="preserve">, </w:t>
      </w:r>
      <w:r w:rsidR="00CD35E1">
        <w:t>often</w:t>
      </w:r>
      <w:r w:rsidR="001F170C">
        <w:t xml:space="preserve"> </w:t>
      </w:r>
      <w:r w:rsidR="00CD35E1">
        <w:t>a consequence of</w:t>
      </w:r>
      <w:r w:rsidR="001F170C">
        <w:t xml:space="preserve"> decentralized</w:t>
      </w:r>
      <w:r w:rsidR="00CD35E1">
        <w:t>,</w:t>
      </w:r>
      <w:r w:rsidR="001F170C">
        <w:t xml:space="preserve"> error prone evolution of</w:t>
      </w:r>
      <w:r w:rsidR="002C3D29" w:rsidRPr="002C3D29">
        <w:t xml:space="preserve"> codebases </w:t>
      </w:r>
      <w:r w:rsidR="001F170C">
        <w:t>as personnel transitions</w:t>
      </w:r>
      <w:r w:rsidR="00CD35E1">
        <w:fldChar w:fldCharType="begin"/>
      </w:r>
      <w:r w:rsidR="00E3194C">
        <w:instrText xml:space="preserve"> ADDIN ZOTERO_ITEM CSL_CITATION {"citationID":"UNAYSezf","properties":{"formattedCitation":"\\super 6\\nosupersub{}","plainCitation":"6","noteIndex":0},"citationItems":[{"id":6232,"uris":["http://zotero.org/users/6494753/items/WP48AQCA"],"itemData":{"id":6232,"type":"article-journal","container-title":"The FASEB Journal","DOI":"10.1096/fj.14-256735","ISSN":"0892-6638, 1530-6860","issue":"9","journalAbbreviation":"FASEB j.","language":"en","license":"http://onlinelibrary.wiley.com/termsAndConditions#vor","page":"3847-3855","source":"DOI.org (Crossref)","title":"Sources of error in the retracted scientific literature","volume":"28","author":[{"family":"Casadevall","given":"Arturo"},{"family":"Steen","given":"R. Grant"},{"family":"Fang","given":"Ferric C."}],"issued":{"date-parts":[["2014",9]]}}}],"schema":"https://github.com/citation-style-language/schema/raw/master/csl-citation.json"} </w:instrText>
      </w:r>
      <w:r w:rsidR="00CD35E1">
        <w:fldChar w:fldCharType="separate"/>
      </w:r>
      <w:r w:rsidR="00E3194C" w:rsidRPr="00E3194C">
        <w:rPr>
          <w:rFonts w:ascii="Aptos" w:cs="Times New Roman"/>
          <w:vertAlign w:val="superscript"/>
        </w:rPr>
        <w:t>6</w:t>
      </w:r>
      <w:r w:rsidR="00CD35E1">
        <w:fldChar w:fldCharType="end"/>
      </w:r>
      <w:r w:rsidR="00CD35E1">
        <w:t>. Such</w:t>
      </w:r>
      <w:r w:rsidR="00F26AD2" w:rsidRPr="002C3D29">
        <w:t xml:space="preserve"> absence of standardized, reproducible data analysis tools</w:t>
      </w:r>
      <w:r w:rsidR="00CD35E1">
        <w:t xml:space="preserve"> for MSP-MS</w:t>
      </w:r>
      <w:r w:rsidR="00F26AD2" w:rsidRPr="002C3D29">
        <w:t xml:space="preserve"> </w:t>
      </w:r>
      <w:r>
        <w:t>has limited</w:t>
      </w:r>
      <w:r w:rsidR="00F26AD2" w:rsidRPr="002C3D29">
        <w:t xml:space="preserve"> scientific progress </w:t>
      </w:r>
      <w:r w:rsidR="009237DC">
        <w:t>by</w:t>
      </w:r>
      <w:r w:rsidR="00CD35E1">
        <w:t xml:space="preserve"> creating a </w:t>
      </w:r>
      <w:r w:rsidR="00F26AD2" w:rsidRPr="002C3D29">
        <w:t>barrier for collaboration across research groups</w:t>
      </w:r>
      <w:r w:rsidR="00F26AD2">
        <w:t>.</w:t>
      </w:r>
    </w:p>
    <w:p w14:paraId="55B65B4A" w14:textId="77777777" w:rsidR="002C3D29" w:rsidRDefault="002C3D29" w:rsidP="00E92335">
      <w:pPr>
        <w:spacing w:line="480" w:lineRule="auto"/>
      </w:pPr>
    </w:p>
    <w:p w14:paraId="7284DB71" w14:textId="5AD89896" w:rsidR="00DD5FB1" w:rsidRDefault="002C3D29" w:rsidP="00E92335">
      <w:pPr>
        <w:spacing w:line="480" w:lineRule="auto"/>
      </w:pPr>
      <w:r w:rsidRPr="002C3D29">
        <w:t xml:space="preserve">To address these challenges, we developed </w:t>
      </w:r>
      <w:r w:rsidRPr="00BB5CD3">
        <w:rPr>
          <w:i/>
          <w:iCs/>
        </w:rPr>
        <w:t>mspms</w:t>
      </w:r>
      <w:r w:rsidRPr="002C3D29">
        <w:t xml:space="preserve">, an R package specifically designed for the </w:t>
      </w:r>
      <w:r w:rsidR="002B56C7">
        <w:t>robust</w:t>
      </w:r>
      <w:r w:rsidR="00F26AD2">
        <w:t>, reproducible</w:t>
      </w:r>
      <w:r w:rsidRPr="002C3D29">
        <w:t xml:space="preserve"> analysis of MSP-MS data.</w:t>
      </w:r>
      <w:r w:rsidR="005B324E">
        <w:t xml:space="preserve"> Through integration into the Bioconductor ecosystem</w:t>
      </w:r>
      <w:r w:rsidR="005B324E">
        <w:fldChar w:fldCharType="begin"/>
      </w:r>
      <w:r w:rsidR="00E3194C">
        <w:instrText xml:space="preserve"> ADDIN ZOTERO_ITEM CSL_CITATION {"citationID":"Pt3hMl6b","properties":{"formattedCitation":"\\super 7\\nosupersub{}","plainCitation":"7","noteIndex":0},"citationItems":[{"id":6440,"uris":["http://zotero.org/users/6494753/items/FCCW54BT"],"itemData":{"id":6440,"type":"article-journal","abstract":"The Bioconductor project is an initiative for the collaborative creation of extensible software for computational biology and bioinformatics. The goals of the project include: fostering collaborative development and widespread use of innovative software, reducing barriers to entry into interdisciplinary scientific research, and promoting the achievement of remote reproducibility of research results. We describe details of our aims and methods, identify current challenges, compare Bioconductor to other open bioinformatics projects, and provide working examples.","container-title":"Genome Biology","language":"en","source":"Zotero","title":"Bioconductor: open software development for computational biology and bioinformatics","author":[{"family":"Gentleman","given":"Robert C"},{"family":"Carey","given":"Vincent J"},{"family":"Bates","given":"Douglas M"},{"family":"Bolstad","given":"Ben"},{"family":"Dettling","given":"Marcel"},{"family":"Dudoit","given":"Sandrine"},{"family":"Ellis","given":"Byron"},{"family":"Gautier","given":"Laurent"},{"family":"Ge","given":"Yongchao"},{"family":"Gentry","given":"Jeff"},{"family":"Hornik","given":"Kurt"},{"family":"Hothorn","given":"Torsten"},{"family":"Huber","given":"Wolfgang"},{"family":"Iacus","given":"Stefano"},{"family":"Irizarry","given":"Rafael"},{"family":"Leisch","given":"Friedrich"},{"family":"Li","given":"Cheng"},{"family":"Maechler","given":"Martin"},{"family":"Rossini","given":"Anthony J"},{"family":"Sawitzki","given":"Gunther"},{"family":"Smith","given":"Colin"},{"family":"Smyth","given":"Gordon"},{"family":"Tierney","given":"Luke"},{"family":"Yang","given":"Jean YH"},{"family":"Zhang","given":"Jianhua"}],"issued":{"date-parts":[["2004"]]}}}],"schema":"https://github.com/citation-style-language/schema/raw/master/csl-citation.json"} </w:instrText>
      </w:r>
      <w:r w:rsidR="005B324E">
        <w:fldChar w:fldCharType="separate"/>
      </w:r>
      <w:r w:rsidR="00E3194C" w:rsidRPr="00E3194C">
        <w:rPr>
          <w:rFonts w:ascii="Aptos" w:cs="Times New Roman"/>
          <w:vertAlign w:val="superscript"/>
        </w:rPr>
        <w:t>7</w:t>
      </w:r>
      <w:r w:rsidR="005B324E">
        <w:fldChar w:fldCharType="end"/>
      </w:r>
      <w:r w:rsidR="005B324E">
        <w:t>, the</w:t>
      </w:r>
      <w:r w:rsidRPr="002C3D29">
        <w:t xml:space="preserve"> </w:t>
      </w:r>
      <w:r w:rsidRPr="008D04AF">
        <w:rPr>
          <w:i/>
          <w:iCs/>
          <w:rPrChange w:id="20" w:author="O'Donoghue, Anthony" w:date="2024-12-02T18:08:00Z" w16du:dateUtc="2024-12-03T02:08:00Z">
            <w:rPr/>
          </w:rPrChange>
        </w:rPr>
        <w:t>mspms</w:t>
      </w:r>
      <w:r w:rsidRPr="002C3D29">
        <w:t xml:space="preserve"> package adheres to best practices in software development and data analysis, offering a transparent and portable solution for processing complex datasets. Recognizing that many users may not have programming experience, we complemented the R package with a user-friendly graphical interface, available both as a web application and </w:t>
      </w:r>
      <w:r w:rsidR="00CD35E1">
        <w:t>for download</w:t>
      </w:r>
      <w:r w:rsidRPr="002C3D29">
        <w:t>. This interface allows researchers to perform key MSP-MS analysis steps—data preprocessing, normalization, statistical analysis, and visualization—without needing</w:t>
      </w:r>
      <w:r w:rsidR="00470499">
        <w:t xml:space="preserve"> any</w:t>
      </w:r>
      <w:r w:rsidRPr="002C3D29">
        <w:t xml:space="preserve"> R programming knowledge.</w:t>
      </w:r>
    </w:p>
    <w:p w14:paraId="555FF718" w14:textId="77777777" w:rsidR="002C3D29" w:rsidRDefault="002C3D29" w:rsidP="00E92335">
      <w:pPr>
        <w:spacing w:line="480" w:lineRule="auto"/>
      </w:pPr>
    </w:p>
    <w:p w14:paraId="6B54ACEF" w14:textId="1D83966F" w:rsidR="00203F2F" w:rsidRDefault="002C3D29" w:rsidP="00E92335">
      <w:pPr>
        <w:spacing w:line="480" w:lineRule="auto"/>
      </w:pPr>
      <w:r w:rsidRPr="002C3D29">
        <w:t xml:space="preserve">Here, we demonstrate the functionality of </w:t>
      </w:r>
      <w:r w:rsidRPr="00BB5CD3">
        <w:rPr>
          <w:i/>
          <w:iCs/>
        </w:rPr>
        <w:t>mspms</w:t>
      </w:r>
      <w:r w:rsidRPr="002C3D29">
        <w:t xml:space="preserve"> by analyzing publicly available MSP-MS data for four well-characterized cathepsins, validating the package’s ability to accurately determine their substrate specificities. By offering </w:t>
      </w:r>
      <w:r w:rsidR="005F505A">
        <w:t>comprehensive</w:t>
      </w:r>
      <w:r w:rsidRPr="002C3D29">
        <w:t xml:space="preserve"> </w:t>
      </w:r>
      <w:r w:rsidR="005F505A">
        <w:t>functionality</w:t>
      </w:r>
      <w:r w:rsidRPr="002C3D29">
        <w:t xml:space="preserve">, </w:t>
      </w:r>
      <w:r w:rsidRPr="002C3D29">
        <w:lastRenderedPageBreak/>
        <w:t xml:space="preserve">transparency, and user accessibility, </w:t>
      </w:r>
      <w:r w:rsidRPr="00BB5CD3">
        <w:rPr>
          <w:i/>
          <w:iCs/>
        </w:rPr>
        <w:t>mspms</w:t>
      </w:r>
      <w:r w:rsidRPr="002C3D29">
        <w:t xml:space="preserve"> is positioned to be a valuable tool for the protease research community, streamlining the analysis of </w:t>
      </w:r>
      <w:r w:rsidR="00D55A90">
        <w:t xml:space="preserve">MSP-MS </w:t>
      </w:r>
      <w:r w:rsidRPr="002C3D29">
        <w:t>data while promoting reproducible research.</w:t>
      </w:r>
    </w:p>
    <w:p w14:paraId="55E50513" w14:textId="77777777" w:rsidR="002C3D29" w:rsidRDefault="002C3D29" w:rsidP="00E92335">
      <w:pPr>
        <w:spacing w:line="480" w:lineRule="auto"/>
      </w:pPr>
    </w:p>
    <w:p w14:paraId="6725F938" w14:textId="2EAF50B1" w:rsidR="001F302A" w:rsidRPr="00B974ED" w:rsidRDefault="00411F1C" w:rsidP="00E92335">
      <w:pPr>
        <w:spacing w:line="480" w:lineRule="auto"/>
        <w:rPr>
          <w:sz w:val="32"/>
          <w:szCs w:val="32"/>
        </w:rPr>
      </w:pPr>
      <w:r>
        <w:rPr>
          <w:sz w:val="32"/>
          <w:szCs w:val="32"/>
        </w:rPr>
        <w:t xml:space="preserve">Materials and </w:t>
      </w:r>
      <w:r w:rsidR="00616263">
        <w:rPr>
          <w:sz w:val="32"/>
          <w:szCs w:val="32"/>
        </w:rPr>
        <w:t>Methods</w:t>
      </w:r>
    </w:p>
    <w:p w14:paraId="225189E4" w14:textId="08E2E5F7" w:rsidR="006E643B" w:rsidRDefault="005F655F" w:rsidP="00E92335">
      <w:pPr>
        <w:spacing w:line="480" w:lineRule="auto"/>
        <w:rPr>
          <w:b/>
          <w:bCs/>
          <w:color w:val="000000" w:themeColor="text1"/>
        </w:rPr>
      </w:pPr>
      <w:r>
        <w:rPr>
          <w:b/>
          <w:bCs/>
          <w:color w:val="000000" w:themeColor="text1"/>
        </w:rPr>
        <w:t xml:space="preserve">Data Used </w:t>
      </w:r>
      <w:r w:rsidR="00B81088">
        <w:rPr>
          <w:b/>
          <w:bCs/>
          <w:color w:val="000000" w:themeColor="text1"/>
        </w:rPr>
        <w:t>f</w:t>
      </w:r>
      <w:r>
        <w:rPr>
          <w:b/>
          <w:bCs/>
          <w:color w:val="000000" w:themeColor="text1"/>
        </w:rPr>
        <w:t>or Study</w:t>
      </w:r>
    </w:p>
    <w:p w14:paraId="66860E9E" w14:textId="6A31D992" w:rsidR="008C7823" w:rsidRDefault="003E0C59" w:rsidP="00E92335">
      <w:pPr>
        <w:spacing w:line="480" w:lineRule="auto"/>
        <w:rPr>
          <w:color w:val="000000" w:themeColor="text1"/>
        </w:rPr>
      </w:pPr>
      <w:r>
        <w:rPr>
          <w:color w:val="000000" w:themeColor="text1"/>
        </w:rPr>
        <w:t>Raw d</w:t>
      </w:r>
      <w:r w:rsidR="00F015AE">
        <w:rPr>
          <w:color w:val="000000" w:themeColor="text1"/>
        </w:rPr>
        <w:t xml:space="preserve">ata </w:t>
      </w:r>
      <w:r>
        <w:rPr>
          <w:color w:val="000000" w:themeColor="text1"/>
        </w:rPr>
        <w:t xml:space="preserve">from a previously reported MSP-MS </w:t>
      </w:r>
      <w:del w:id="21" w:author="O'Donoghue, Anthony" w:date="2024-12-02T18:13:00Z" w16du:dateUtc="2024-12-03T02:13:00Z">
        <w:r w:rsidDel="00F501DB">
          <w:rPr>
            <w:color w:val="000000" w:themeColor="text1"/>
          </w:rPr>
          <w:delText xml:space="preserve">experiment </w:delText>
        </w:r>
      </w:del>
      <w:ins w:id="22" w:author="O'Donoghue, Anthony" w:date="2024-12-02T18:13:00Z" w16du:dateUtc="2024-12-03T02:13:00Z">
        <w:r w:rsidR="00F501DB">
          <w:rPr>
            <w:color w:val="000000" w:themeColor="text1"/>
          </w:rPr>
          <w:t xml:space="preserve">study </w:t>
        </w:r>
      </w:ins>
      <w:r w:rsidR="006E643B" w:rsidRPr="00D22578">
        <w:rPr>
          <w:color w:val="000000" w:themeColor="text1"/>
        </w:rPr>
        <w:t>was acquired from</w:t>
      </w:r>
      <w:r w:rsidR="00C25D31">
        <w:rPr>
          <w:color w:val="000000" w:themeColor="text1"/>
        </w:rPr>
        <w:t xml:space="preserve"> the</w:t>
      </w:r>
      <w:r w:rsidR="006E643B" w:rsidRPr="00D22578">
        <w:rPr>
          <w:color w:val="000000" w:themeColor="text1"/>
        </w:rPr>
        <w:t xml:space="preserve"> </w:t>
      </w:r>
      <w:r w:rsidR="00A61877" w:rsidRPr="00D22578">
        <w:rPr>
          <w:color w:val="000000" w:themeColor="text1"/>
        </w:rPr>
        <w:t>M</w:t>
      </w:r>
      <w:r w:rsidR="00A61877">
        <w:rPr>
          <w:color w:val="000000" w:themeColor="text1"/>
        </w:rPr>
        <w:t>ass</w:t>
      </w:r>
      <w:r w:rsidR="00A61877" w:rsidRPr="00D22578">
        <w:rPr>
          <w:color w:val="000000" w:themeColor="text1"/>
        </w:rPr>
        <w:t>IVE</w:t>
      </w:r>
      <w:r w:rsidR="00C25D31">
        <w:rPr>
          <w:color w:val="000000" w:themeColor="text1"/>
        </w:rPr>
        <w:t xml:space="preserve"> Repository</w:t>
      </w:r>
      <w:r w:rsidR="00A61877" w:rsidRPr="00D22578">
        <w:rPr>
          <w:color w:val="000000" w:themeColor="text1"/>
        </w:rPr>
        <w:t xml:space="preserve"> </w:t>
      </w:r>
      <w:r>
        <w:rPr>
          <w:color w:val="000000" w:themeColor="text1"/>
        </w:rPr>
        <w:t xml:space="preserve">(accession number </w:t>
      </w:r>
      <w:r w:rsidRPr="003E0C59">
        <w:rPr>
          <w:color w:val="000000" w:themeColor="text1"/>
        </w:rPr>
        <w:t>MSV00008595</w:t>
      </w:r>
      <w:r>
        <w:rPr>
          <w:color w:val="000000" w:themeColor="text1"/>
        </w:rPr>
        <w:t>).</w:t>
      </w:r>
      <w:r w:rsidR="00745457">
        <w:rPr>
          <w:color w:val="000000" w:themeColor="text1"/>
        </w:rPr>
        <w:fldChar w:fldCharType="begin"/>
      </w:r>
      <w:r w:rsidR="00E3194C">
        <w:rPr>
          <w:color w:val="000000" w:themeColor="text1"/>
        </w:rPr>
        <w:instrText xml:space="preserve"> ADDIN ZOTERO_ITEM CSL_CITATION {"citationID":"x39Qzx6W","properties":{"formattedCitation":"\\super 8\\nosupersub{}","plainCitation":"8","noteIndex":0},"citationItems":[{"id":6488,"uris":["http://zotero.org/users/6494753/items/BBUKKP3H"],"itemData":{"id":6488,"type":"article-journal","abstract":"Neuropeptides mediate cell−cell signaling in the nervous and endocrine systems. The neuropeptidome is the spectrum of peptides generated from precursors by proteolysis within dense core secretory vesicles (DCSV). DCSV neuropeptides and contents are released to the extracellular environment where further processing for neuropeptide formation may occur. To assess the DCSV proteolytic capacity for production of neuropeptidomes at intravesicular pH 5.5 and extracellular pH 7.2, neuropeptidomics, proteomics, and protease assays were conducted using chroma</w:instrText>
      </w:r>
      <w:r w:rsidR="00E3194C">
        <w:rPr>
          <w:rFonts w:ascii="Cambria Math" w:hAnsi="Cambria Math" w:cs="Cambria Math"/>
          <w:color w:val="000000" w:themeColor="text1"/>
        </w:rPr>
        <w:instrText>ﬃ</w:instrText>
      </w:r>
      <w:r w:rsidR="00E3194C">
        <w:rPr>
          <w:color w:val="000000" w:themeColor="text1"/>
        </w:rPr>
        <w:instrText>n granules (CG) puriﬁed from adrenal medulla. CG are an established model of DCSV. The CG neuropeptidome consisted of 1239 unique peptides derived from 15 proneuropeptides that were colocalized with 64 proteases. Distinct CG neuropeptidomes were generated at the internal DCSV pH of 5.5 compared to the extracellular pH of 7.2. Classspeciﬁc protease inhibitors di</w:instrText>
      </w:r>
      <w:r w:rsidR="00E3194C">
        <w:rPr>
          <w:rFonts w:ascii="Cambria Math" w:hAnsi="Cambria Math" w:cs="Cambria Math"/>
          <w:color w:val="000000" w:themeColor="text1"/>
        </w:rPr>
        <w:instrText>ﬀ</w:instrText>
      </w:r>
      <w:r w:rsidR="00E3194C">
        <w:rPr>
          <w:color w:val="000000" w:themeColor="text1"/>
        </w:rPr>
        <w:instrText xml:space="preserve">erentially regulated neuropeptidome production involving aspartic, cysteine, serine, and metallo proteases. The substrate cleavage properties of CG proteases were assessed by multiplex substrate proﬁling by mass spectrometry (MSP-MS) that uses a synthetic peptide library containing diverse cleavage sites for endopeptidases and exopeptidases. Parallel inhibitor-sensitive cleavages for neuropeptidome production and peptide library proteolysis led to elucidation of six CG proteases involved in neuropeptidome production, represented by cathepsins A, B, C, D, and L and carboxypeptidase E (CPE). The MSP-MS proﬁles of these six enzymes represented the majority of CG proteolytic cleavages utilized for neuropeptidome production. These ﬁndings provide new insight into the DCSV proteolytic system for production of distinct neuropeptidomes at the internal CG pH of 5.5 and at the extracellular pH of 7.2.","container-title":"ACS Chemical Neuroscience","DOI":"10.1021/acschemneuro.1c00133","ISSN":"1948-7193, 1948-7193","issue":"13","journalAbbreviation":"ACS Chem. Neurosci.","language":"en","license":"https://creativecommons.org/licenses/by-nc-nd/4.0/","page":"2385-2398","source":"DOI.org (Crossref)","title":"Differential Neuropeptidomes of Dense Core Secretory Vesicles (DCSV) Produced at Intravesicular and Extracellular pH Conditions by Proteolytic Processing","volume":"12","author":[{"family":"Jiang","given":"Zhenze"},{"family":"Lietz","given":"Christopher B."},{"family":"Podvin","given":"Sonia"},{"family":"Yoon","given":"Michael C."},{"family":"Toneff","given":"Thomas"},{"family":"Hook","given":"Vivian"},{"family":"O’Donoghue","given":"Anthony J."}],"issued":{"date-parts":[["2021",7,7]]}}}],"schema":"https://github.com/citation-style-language/schema/raw/master/csl-citation.json"} </w:instrText>
      </w:r>
      <w:r w:rsidR="00745457">
        <w:rPr>
          <w:color w:val="000000" w:themeColor="text1"/>
        </w:rPr>
        <w:fldChar w:fldCharType="separate"/>
      </w:r>
      <w:r w:rsidR="00E3194C" w:rsidRPr="00E3194C">
        <w:rPr>
          <w:rFonts w:ascii="Aptos" w:cs="Times New Roman"/>
          <w:color w:val="000000"/>
          <w:vertAlign w:val="superscript"/>
        </w:rPr>
        <w:t>8</w:t>
      </w:r>
      <w:r w:rsidR="00745457">
        <w:rPr>
          <w:color w:val="000000" w:themeColor="text1"/>
        </w:rPr>
        <w:fldChar w:fldCharType="end"/>
      </w:r>
      <w:r w:rsidR="00745457">
        <w:rPr>
          <w:color w:val="000000" w:themeColor="text1"/>
        </w:rPr>
        <w:t xml:space="preserve"> </w:t>
      </w:r>
      <w:r w:rsidR="00751FFC" w:rsidRPr="00D22578">
        <w:rPr>
          <w:color w:val="000000" w:themeColor="text1"/>
        </w:rPr>
        <w:t xml:space="preserve">In brief, </w:t>
      </w:r>
      <w:r w:rsidR="004C0685">
        <w:rPr>
          <w:color w:val="000000" w:themeColor="text1"/>
        </w:rPr>
        <w:t xml:space="preserve">these </w:t>
      </w:r>
      <w:r w:rsidR="00813E74">
        <w:rPr>
          <w:color w:val="000000" w:themeColor="text1"/>
        </w:rPr>
        <w:t xml:space="preserve">data were generated from a study that utilized a 228-member </w:t>
      </w:r>
      <w:r w:rsidR="00751FFC" w:rsidRPr="00D22578">
        <w:rPr>
          <w:color w:val="000000" w:themeColor="text1"/>
        </w:rPr>
        <w:t xml:space="preserve">peptide library </w:t>
      </w:r>
      <w:r w:rsidR="002242B1">
        <w:rPr>
          <w:color w:val="000000" w:themeColor="text1"/>
        </w:rPr>
        <w:t xml:space="preserve">that was incubated with either </w:t>
      </w:r>
      <w:r w:rsidR="00F5650F" w:rsidRPr="00F5650F">
        <w:rPr>
          <w:color w:val="000000" w:themeColor="text1"/>
        </w:rPr>
        <w:t>18.4</w:t>
      </w:r>
      <w:r w:rsidR="002242B1">
        <w:rPr>
          <w:color w:val="000000" w:themeColor="text1"/>
        </w:rPr>
        <w:t xml:space="preserve"> </w:t>
      </w:r>
      <w:proofErr w:type="spellStart"/>
      <w:r w:rsidR="002242B1">
        <w:rPr>
          <w:color w:val="000000" w:themeColor="text1"/>
        </w:rPr>
        <w:t>nM</w:t>
      </w:r>
      <w:proofErr w:type="spellEnd"/>
      <w:r w:rsidR="002242B1">
        <w:rPr>
          <w:color w:val="000000" w:themeColor="text1"/>
        </w:rPr>
        <w:t xml:space="preserve"> cathepsin A, </w:t>
      </w:r>
      <w:r w:rsidR="00F5650F" w:rsidRPr="00F5650F">
        <w:rPr>
          <w:color w:val="000000" w:themeColor="text1"/>
        </w:rPr>
        <w:t>2.64</w:t>
      </w:r>
      <w:r w:rsidR="002242B1">
        <w:rPr>
          <w:color w:val="000000" w:themeColor="text1"/>
        </w:rPr>
        <w:t xml:space="preserve"> </w:t>
      </w:r>
      <w:proofErr w:type="spellStart"/>
      <w:r w:rsidR="002242B1">
        <w:rPr>
          <w:color w:val="000000" w:themeColor="text1"/>
        </w:rPr>
        <w:t>nM</w:t>
      </w:r>
      <w:proofErr w:type="spellEnd"/>
      <w:r w:rsidR="002242B1">
        <w:rPr>
          <w:color w:val="000000" w:themeColor="text1"/>
        </w:rPr>
        <w:t xml:space="preserve"> cathepsin B, </w:t>
      </w:r>
      <w:r w:rsidR="00F5650F" w:rsidRPr="00F5650F">
        <w:rPr>
          <w:color w:val="000000" w:themeColor="text1"/>
        </w:rPr>
        <w:t>19.6</w:t>
      </w:r>
      <w:r w:rsidR="002242B1">
        <w:rPr>
          <w:color w:val="000000" w:themeColor="text1"/>
        </w:rPr>
        <w:t xml:space="preserve"> </w:t>
      </w:r>
      <w:proofErr w:type="spellStart"/>
      <w:r w:rsidR="002242B1">
        <w:rPr>
          <w:color w:val="000000" w:themeColor="text1"/>
        </w:rPr>
        <w:t>nM</w:t>
      </w:r>
      <w:proofErr w:type="spellEnd"/>
      <w:r w:rsidR="002242B1">
        <w:rPr>
          <w:color w:val="000000" w:themeColor="text1"/>
        </w:rPr>
        <w:t xml:space="preserve"> cathepsin C </w:t>
      </w:r>
      <w:r w:rsidR="000E208E">
        <w:rPr>
          <w:color w:val="000000" w:themeColor="text1"/>
        </w:rPr>
        <w:t>or</w:t>
      </w:r>
      <w:r w:rsidR="002242B1">
        <w:rPr>
          <w:color w:val="000000" w:themeColor="text1"/>
        </w:rPr>
        <w:t xml:space="preserve"> </w:t>
      </w:r>
      <w:r w:rsidR="00F5650F" w:rsidRPr="00F5650F">
        <w:rPr>
          <w:color w:val="000000" w:themeColor="text1"/>
        </w:rPr>
        <w:t>100</w:t>
      </w:r>
      <w:r w:rsidR="002242B1" w:rsidRPr="00AD2689">
        <w:rPr>
          <w:color w:val="FF0000"/>
        </w:rPr>
        <w:t xml:space="preserve"> </w:t>
      </w:r>
      <w:proofErr w:type="spellStart"/>
      <w:r w:rsidR="002242B1">
        <w:rPr>
          <w:color w:val="000000" w:themeColor="text1"/>
        </w:rPr>
        <w:t>nM</w:t>
      </w:r>
      <w:proofErr w:type="spellEnd"/>
      <w:r w:rsidR="002242B1">
        <w:rPr>
          <w:color w:val="000000" w:themeColor="text1"/>
        </w:rPr>
        <w:t xml:space="preserve"> cathepsin</w:t>
      </w:r>
      <w:r w:rsidR="00684E12">
        <w:rPr>
          <w:color w:val="000000" w:themeColor="text1"/>
        </w:rPr>
        <w:t xml:space="preserve"> D</w:t>
      </w:r>
      <w:r w:rsidR="009B5256">
        <w:rPr>
          <w:color w:val="000000" w:themeColor="text1"/>
        </w:rPr>
        <w:t xml:space="preserve">. The concentration of each peptide in the library was </w:t>
      </w:r>
      <w:r w:rsidR="00751FFC" w:rsidRPr="00D22578">
        <w:rPr>
          <w:color w:val="000000" w:themeColor="text1"/>
        </w:rPr>
        <w:t xml:space="preserve">0.5 </w:t>
      </w:r>
      <w:r w:rsidR="00751FFC" w:rsidRPr="00D22578">
        <w:rPr>
          <w:color w:val="000000" w:themeColor="text1"/>
        </w:rPr>
        <w:sym w:font="Symbol" w:char="F06D"/>
      </w:r>
      <w:r w:rsidR="00751FFC" w:rsidRPr="00D22578">
        <w:rPr>
          <w:color w:val="000000" w:themeColor="text1"/>
        </w:rPr>
        <w:t>M. After incubation at 37</w:t>
      </w:r>
      <w:r w:rsidR="00751FFC" w:rsidRPr="00D22578">
        <w:rPr>
          <w:color w:val="000000" w:themeColor="text1"/>
        </w:rPr>
        <w:sym w:font="Symbol" w:char="F0B0"/>
      </w:r>
      <w:r w:rsidR="00751FFC" w:rsidRPr="00D22578">
        <w:rPr>
          <w:color w:val="000000" w:themeColor="text1"/>
        </w:rPr>
        <w:t xml:space="preserve">C </w:t>
      </w:r>
      <w:r w:rsidR="009B5256">
        <w:rPr>
          <w:color w:val="000000" w:themeColor="text1"/>
        </w:rPr>
        <w:t xml:space="preserve">for defined time points, </w:t>
      </w:r>
      <w:r w:rsidR="00751FFC" w:rsidRPr="00D22578">
        <w:rPr>
          <w:color w:val="000000" w:themeColor="text1"/>
        </w:rPr>
        <w:t xml:space="preserve">the reaction was quenched by addition of </w:t>
      </w:r>
      <w:r w:rsidR="00F5650F" w:rsidRPr="00F5650F">
        <w:rPr>
          <w:color w:val="000000" w:themeColor="text1"/>
        </w:rPr>
        <w:t xml:space="preserve">6.4 M </w:t>
      </w:r>
      <w:r w:rsidR="002F0D24" w:rsidRPr="002F0D24">
        <w:rPr>
          <w:color w:val="000000" w:themeColor="text1"/>
        </w:rPr>
        <w:t>guanidine hydrochloride</w:t>
      </w:r>
      <w:r w:rsidR="00751FFC" w:rsidRPr="00D22578">
        <w:rPr>
          <w:color w:val="000000" w:themeColor="text1"/>
        </w:rPr>
        <w:t xml:space="preserve">. These samples were desalted with C18 </w:t>
      </w:r>
      <w:r w:rsidR="00E2715B">
        <w:rPr>
          <w:color w:val="000000" w:themeColor="text1"/>
        </w:rPr>
        <w:t xml:space="preserve">spin </w:t>
      </w:r>
      <w:r w:rsidR="00751FFC" w:rsidRPr="00D22578">
        <w:rPr>
          <w:color w:val="000000" w:themeColor="text1"/>
        </w:rPr>
        <w:t xml:space="preserve">columns, and ~0.4 </w:t>
      </w:r>
      <w:r w:rsidR="00751FFC" w:rsidRPr="00D22578">
        <w:rPr>
          <w:color w:val="000000" w:themeColor="text1"/>
        </w:rPr>
        <w:sym w:font="Symbol" w:char="F06D"/>
      </w:r>
      <w:r w:rsidR="00751FFC" w:rsidRPr="00D22578">
        <w:rPr>
          <w:color w:val="000000" w:themeColor="text1"/>
        </w:rPr>
        <w:t xml:space="preserve">g of each sample was subjected to LC-MS/MS </w:t>
      </w:r>
      <w:r w:rsidR="00E2715B">
        <w:rPr>
          <w:color w:val="000000" w:themeColor="text1"/>
        </w:rPr>
        <w:t xml:space="preserve">analysis using </w:t>
      </w:r>
      <w:r w:rsidR="00751FFC" w:rsidRPr="00D22578">
        <w:rPr>
          <w:color w:val="000000" w:themeColor="text1"/>
        </w:rPr>
        <w:t>an Ultimate 3000 HPLC and Q-Exactive mass spectrometer</w:t>
      </w:r>
      <w:r w:rsidR="00E2715B">
        <w:rPr>
          <w:color w:val="000000" w:themeColor="text1"/>
        </w:rPr>
        <w:t xml:space="preserve">. </w:t>
      </w:r>
      <w:r w:rsidR="008E690B">
        <w:rPr>
          <w:color w:val="000000" w:themeColor="text1"/>
        </w:rPr>
        <w:t xml:space="preserve">LC and MS parameters have been </w:t>
      </w:r>
      <w:r w:rsidR="00751FFC" w:rsidRPr="00D22578">
        <w:rPr>
          <w:color w:val="000000" w:themeColor="text1"/>
        </w:rPr>
        <w:t>previously reported</w:t>
      </w:r>
      <w:r w:rsidR="005B324E">
        <w:rPr>
          <w:color w:val="000000" w:themeColor="text1"/>
        </w:rPr>
        <w:t xml:space="preserve"> </w:t>
      </w:r>
      <w:r w:rsidR="00745457">
        <w:rPr>
          <w:color w:val="000000" w:themeColor="text1"/>
        </w:rPr>
        <w:fldChar w:fldCharType="begin"/>
      </w:r>
      <w:r w:rsidR="00E3194C">
        <w:rPr>
          <w:color w:val="000000" w:themeColor="text1"/>
        </w:rPr>
        <w:instrText xml:space="preserve"> ADDIN ZOTERO_ITEM CSL_CITATION {"citationID":"7LCsWI2P","properties":{"formattedCitation":"\\super 8\\nosupersub{}","plainCitation":"8","noteIndex":0},"citationItems":[{"id":6488,"uris":["http://zotero.org/users/6494753/items/BBUKKP3H"],"itemData":{"id":6488,"type":"article-journal","abstract":"Neuropeptides mediate cell−cell signaling in the nervous and endocrine systems. The neuropeptidome is the spectrum of peptides generated from precursors by proteolysis within dense core secretory vesicles (DCSV). DCSV neuropeptides and contents are released to the extracellular environment where further processing for neuropeptide formation may occur. To assess the DCSV proteolytic capacity for production of neuropeptidomes at intravesicular pH 5.5 and extracellular pH 7.2, neuropeptidomics, proteomics, and protease assays were conducted using chroma</w:instrText>
      </w:r>
      <w:r w:rsidR="00E3194C">
        <w:rPr>
          <w:rFonts w:ascii="Cambria Math" w:hAnsi="Cambria Math" w:cs="Cambria Math"/>
          <w:color w:val="000000" w:themeColor="text1"/>
        </w:rPr>
        <w:instrText>ﬃ</w:instrText>
      </w:r>
      <w:r w:rsidR="00E3194C">
        <w:rPr>
          <w:color w:val="000000" w:themeColor="text1"/>
        </w:rPr>
        <w:instrText>n granules (CG) puriﬁed from adrenal medulla. CG are an established model of DCSV. The CG neuropeptidome consisted of 1239 unique peptides derived from 15 proneuropeptides that were colocalized with 64 proteases. Distinct CG neuropeptidomes were generated at the internal DCSV pH of 5.5 compared to the extracellular pH of 7.2. Classspeciﬁc protease inhibitors di</w:instrText>
      </w:r>
      <w:r w:rsidR="00E3194C">
        <w:rPr>
          <w:rFonts w:ascii="Cambria Math" w:hAnsi="Cambria Math" w:cs="Cambria Math"/>
          <w:color w:val="000000" w:themeColor="text1"/>
        </w:rPr>
        <w:instrText>ﬀ</w:instrText>
      </w:r>
      <w:r w:rsidR="00E3194C">
        <w:rPr>
          <w:color w:val="000000" w:themeColor="text1"/>
        </w:rPr>
        <w:instrText xml:space="preserve">erentially regulated neuropeptidome production involving aspartic, cysteine, serine, and metallo proteases. The substrate cleavage properties of CG proteases were assessed by multiplex substrate proﬁling by mass spectrometry (MSP-MS) that uses a synthetic peptide library containing diverse cleavage sites for endopeptidases and exopeptidases. Parallel inhibitor-sensitive cleavages for neuropeptidome production and peptide library proteolysis led to elucidation of six CG proteases involved in neuropeptidome production, represented by cathepsins A, B, C, D, and L and carboxypeptidase E (CPE). The MSP-MS proﬁles of these six enzymes represented the majority of CG proteolytic cleavages utilized for neuropeptidome production. These ﬁndings provide new insight into the DCSV proteolytic system for production of distinct neuropeptidomes at the internal CG pH of 5.5 and at the extracellular pH of 7.2.","container-title":"ACS Chemical Neuroscience","DOI":"10.1021/acschemneuro.1c00133","ISSN":"1948-7193, 1948-7193","issue":"13","journalAbbreviation":"ACS Chem. Neurosci.","language":"en","license":"https://creativecommons.org/licenses/by-nc-nd/4.0/","page":"2385-2398","source":"DOI.org (Crossref)","title":"Differential Neuropeptidomes of Dense Core Secretory Vesicles (DCSV) Produced at Intravesicular and Extracellular pH Conditions by Proteolytic Processing","volume":"12","author":[{"family":"Jiang","given":"Zhenze"},{"family":"Lietz","given":"Christopher B."},{"family":"Podvin","given":"Sonia"},{"family":"Yoon","given":"Michael C."},{"family":"Toneff","given":"Thomas"},{"family":"Hook","given":"Vivian"},{"family":"O’Donoghue","given":"Anthony J."}],"issued":{"date-parts":[["2021",7,7]]}}}],"schema":"https://github.com/citation-style-language/schema/raw/master/csl-citation.json"} </w:instrText>
      </w:r>
      <w:r w:rsidR="00745457">
        <w:rPr>
          <w:color w:val="000000" w:themeColor="text1"/>
        </w:rPr>
        <w:fldChar w:fldCharType="separate"/>
      </w:r>
      <w:r w:rsidR="00E3194C" w:rsidRPr="00E3194C">
        <w:rPr>
          <w:rFonts w:ascii="Aptos" w:cs="Times New Roman"/>
          <w:color w:val="000000"/>
          <w:vertAlign w:val="superscript"/>
        </w:rPr>
        <w:t>8</w:t>
      </w:r>
      <w:r w:rsidR="00745457">
        <w:rPr>
          <w:color w:val="000000" w:themeColor="text1"/>
        </w:rPr>
        <w:fldChar w:fldCharType="end"/>
      </w:r>
      <w:r w:rsidR="00745457">
        <w:rPr>
          <w:color w:val="000000" w:themeColor="text1"/>
        </w:rPr>
        <w:t xml:space="preserve">. </w:t>
      </w:r>
      <w:r w:rsidR="00751FFC" w:rsidRPr="00D22578">
        <w:rPr>
          <w:color w:val="000000" w:themeColor="text1"/>
        </w:rPr>
        <w:t xml:space="preserve"> </w:t>
      </w:r>
    </w:p>
    <w:p w14:paraId="00A52487" w14:textId="77777777" w:rsidR="008C7823" w:rsidRDefault="008C7823" w:rsidP="00E92335">
      <w:pPr>
        <w:spacing w:line="480" w:lineRule="auto"/>
        <w:rPr>
          <w:color w:val="000000" w:themeColor="text1"/>
        </w:rPr>
      </w:pPr>
    </w:p>
    <w:p w14:paraId="41238472" w14:textId="22A7F185" w:rsidR="008C7823" w:rsidRDefault="008C7823" w:rsidP="008C7823">
      <w:pPr>
        <w:spacing w:line="480" w:lineRule="auto"/>
        <w:rPr>
          <w:b/>
          <w:bCs/>
          <w:color w:val="000000" w:themeColor="text1"/>
        </w:rPr>
      </w:pPr>
      <w:r>
        <w:rPr>
          <w:b/>
          <w:bCs/>
          <w:color w:val="000000" w:themeColor="text1"/>
        </w:rPr>
        <w:t xml:space="preserve">Upstream Proteomic Software </w:t>
      </w:r>
    </w:p>
    <w:p w14:paraId="74E8B561" w14:textId="69541592" w:rsidR="008C7823" w:rsidRPr="00D22578" w:rsidRDefault="008C7823" w:rsidP="00E92335">
      <w:pPr>
        <w:spacing w:line="480" w:lineRule="auto"/>
        <w:rPr>
          <w:color w:val="000000" w:themeColor="text1"/>
        </w:rPr>
      </w:pPr>
      <w:r>
        <w:rPr>
          <w:color w:val="000000" w:themeColor="text1"/>
        </w:rPr>
        <w:t xml:space="preserve">Peptides/proteins were identified and quantified using </w:t>
      </w:r>
      <w:r w:rsidR="005B324E">
        <w:rPr>
          <w:color w:val="000000" w:themeColor="text1"/>
        </w:rPr>
        <w:t>PEAKS Studio</w:t>
      </w:r>
      <w:r w:rsidR="005B324E">
        <w:rPr>
          <w:color w:val="000000" w:themeColor="text1"/>
        </w:rPr>
        <w:fldChar w:fldCharType="begin"/>
      </w:r>
      <w:r w:rsidR="00E3194C">
        <w:rPr>
          <w:color w:val="000000" w:themeColor="text1"/>
        </w:rPr>
        <w:instrText xml:space="preserve"> ADDIN ZOTERO_ITEM CSL_CITATION {"citationID":"HGAocKA5","properties":{"formattedCitation":"\\super 9\\nosupersub{}","plainCitation":"9","noteIndex":0},"citationItems":[{"id":6270,"uris":["http://zotero.org/users/6494753/items/HW7F6LXM"],"itemData":{"id":6270,"type":"article-journal","abstract":"Abstract\n            \n              A number of different approaches have been described to identify proteins from tandem mass spectrometry (MS/MS) data. The most common approaches rely on the available databases to match experimental MS/MS data. These methods suffer from several drawbacks and cannot be used for the identification of proteins from unknown genomes. In this communication, we describe a new\n              de novo\n              sequencing software package, PEAKS, to extract amino acid sequence information without the use of databases. PEAKS uses a new model and a new algorithm to efficiently compute the best peptide sequences whose fragment ions can best interpret the peaks in the MS/MS spectrum. The output of the software gives amino acid sequences with confidence scores for the entire sequences, as well as an additional novel positional scoring scheme for portions of the sequences. The performance of PEAKS is compared with Lutefisk, a well</w:instrText>
      </w:r>
      <w:r w:rsidR="00E3194C">
        <w:rPr>
          <w:rFonts w:ascii="Cambria Math" w:hAnsi="Cambria Math" w:cs="Cambria Math"/>
          <w:color w:val="000000" w:themeColor="text1"/>
        </w:rPr>
        <w:instrText>‐</w:instrText>
      </w:r>
      <w:r w:rsidR="00E3194C">
        <w:rPr>
          <w:color w:val="000000" w:themeColor="text1"/>
        </w:rPr>
        <w:instrText>known\n              de novo\n              sequencing software, using quadrupole</w:instrText>
      </w:r>
      <w:r w:rsidR="00E3194C">
        <w:rPr>
          <w:rFonts w:ascii="Cambria Math" w:hAnsi="Cambria Math" w:cs="Cambria Math"/>
          <w:color w:val="000000" w:themeColor="text1"/>
        </w:rPr>
        <w:instrText>‐</w:instrText>
      </w:r>
      <w:r w:rsidR="00E3194C">
        <w:rPr>
          <w:color w:val="000000" w:themeColor="text1"/>
        </w:rPr>
        <w:instrText>time</w:instrText>
      </w:r>
      <w:r w:rsidR="00E3194C">
        <w:rPr>
          <w:rFonts w:ascii="Cambria Math" w:hAnsi="Cambria Math" w:cs="Cambria Math"/>
          <w:color w:val="000000" w:themeColor="text1"/>
        </w:rPr>
        <w:instrText>‐</w:instrText>
      </w:r>
      <w:r w:rsidR="00E3194C">
        <w:rPr>
          <w:color w:val="000000" w:themeColor="text1"/>
        </w:rPr>
        <w:instrText>of</w:instrText>
      </w:r>
      <w:r w:rsidR="00E3194C">
        <w:rPr>
          <w:rFonts w:ascii="Cambria Math" w:hAnsi="Cambria Math" w:cs="Cambria Math"/>
          <w:color w:val="000000" w:themeColor="text1"/>
        </w:rPr>
        <w:instrText>‐</w:instrText>
      </w:r>
      <w:r w:rsidR="00E3194C">
        <w:rPr>
          <w:color w:val="000000" w:themeColor="text1"/>
        </w:rPr>
        <w:instrText>flight (Q</w:instrText>
      </w:r>
      <w:r w:rsidR="00E3194C">
        <w:rPr>
          <w:rFonts w:ascii="Cambria Math" w:hAnsi="Cambria Math" w:cs="Cambria Math"/>
          <w:color w:val="000000" w:themeColor="text1"/>
        </w:rPr>
        <w:instrText>‐</w:instrText>
      </w:r>
      <w:r w:rsidR="00E3194C">
        <w:rPr>
          <w:color w:val="000000" w:themeColor="text1"/>
        </w:rPr>
        <w:instrText>TOF) data obtained for several tryptic peptides from standard proteins. Copyright © 2003 John Wiley &amp; Sons, Ltd.","container-title":"Rapid Communications in Mass Spectrometry","DOI":"10.1002/rcm.1196","ISSN":"0951-4198, 1097-0231","issue":"20","journalAbbreviation":"Rapid Comm Mass Spectrometry","language":"en","license":"http://onlinelibrary.wiley.com/termsAndConditions#vor","page":"2337-2342","source":"DOI.org (Crossref)","title":"PEAKS: powerful software for peptide &lt;i&gt;de novo&lt;/i&gt; sequencing by tandem mass spectrometry","title-short":"PEAKS","volume":"17","author":[{"family":"Ma","given":"Bin"},{"family":"Zhang","given":"Kaizhong"},{"family":"Hendrie","given":"Christopher"},{"family":"Liang","given":"Chengzhi"},{"family":"Li","given":"Ming"},{"family":"Doherty</w:instrText>
      </w:r>
      <w:r w:rsidR="00E3194C">
        <w:rPr>
          <w:rFonts w:ascii="Cambria Math" w:hAnsi="Cambria Math" w:cs="Cambria Math"/>
          <w:color w:val="000000" w:themeColor="text1"/>
        </w:rPr>
        <w:instrText>‐</w:instrText>
      </w:r>
      <w:r w:rsidR="00E3194C">
        <w:rPr>
          <w:color w:val="000000" w:themeColor="text1"/>
        </w:rPr>
        <w:instrText xml:space="preserve">Kirby","given":"Amanda"},{"family":"Lajoie","given":"Gilles"}],"issued":{"date-parts":[["2003",10,30]]}}}],"schema":"https://github.com/citation-style-language/schema/raw/master/csl-citation.json"} </w:instrText>
      </w:r>
      <w:r w:rsidR="005B324E">
        <w:rPr>
          <w:color w:val="000000" w:themeColor="text1"/>
        </w:rPr>
        <w:fldChar w:fldCharType="separate"/>
      </w:r>
      <w:r w:rsidR="00E3194C" w:rsidRPr="00E3194C">
        <w:rPr>
          <w:rFonts w:ascii="Aptos" w:cs="Times New Roman"/>
          <w:color w:val="000000"/>
          <w:vertAlign w:val="superscript"/>
        </w:rPr>
        <w:t>9</w:t>
      </w:r>
      <w:r w:rsidR="005B324E">
        <w:rPr>
          <w:color w:val="000000" w:themeColor="text1"/>
        </w:rPr>
        <w:fldChar w:fldCharType="end"/>
      </w:r>
      <w:r>
        <w:rPr>
          <w:color w:val="000000" w:themeColor="text1"/>
        </w:rPr>
        <w:t>, Proteome Discoverer</w:t>
      </w:r>
      <w:r w:rsidR="005B324E">
        <w:rPr>
          <w:color w:val="000000" w:themeColor="text1"/>
        </w:rPr>
        <w:t xml:space="preserve"> </w:t>
      </w:r>
      <w:r w:rsidR="005B324E">
        <w:rPr>
          <w:color w:val="000000" w:themeColor="text1"/>
        </w:rPr>
        <w:fldChar w:fldCharType="begin"/>
      </w:r>
      <w:r w:rsidR="00E3194C">
        <w:rPr>
          <w:color w:val="000000" w:themeColor="text1"/>
        </w:rPr>
        <w:instrText xml:space="preserve"> ADDIN ZOTERO_ITEM CSL_CITATION {"citationID":"Zbzs8euW","properties":{"formattedCitation":"\\super 10\\nosupersub{}","plainCitation":"10","noteIndex":0},"citationItems":[{"id":3690,"uris":["http://zotero.org/users/6494753/items/IQWXAPHU"],"itemData":{"id":3690,"type":"article-journal","abstract":"Proteomics researchers today face an interesting challenge: how to choose among the dozens of data processing and analysis pipelines available for converting tandem mass spectrometry ﬁles to protein identiﬁcations. Due to the dominance of Orbitrap technology in proteomics in recent history, many researchers have defaulted to the vendor software Proteome Discoverer. Over the fourteen years since the initial release of the software, it has evolved in parallel with the increasingly complex demands faced by proteomics researchers. Today, Proteome Discoverer exists in two distinct forms with both powerful commercial versions and fully functional free versions in use in many labs today. Throughout the 11 main versions released to date, a central theme of the software has always been the ability to easily view and verify the spectra from which identiﬁcations are made. This ability is, even today, a key differentiator from other data analysis solutions. In this review I will attempt to summarize the history and evolution of Proteome Discoverer from its ﬁrst launch to the versions in use today.","container-title":"Proteomes","DOI":"10.3390/proteomes9010015","ISSN":"2227-7382","issue":"1","journalAbbreviation":"Proteomes","language":"en","page":"15","source":"DOI.org (Crossref)","title":"Proteome Discoverer—A Community Enhanced Data Processing Suite for Protein Informatics","volume":"9","author":[{"family":"Orsburn","given":"Benjamin C."}],"issued":{"date-parts":[["2021",3,23]]}}}],"schema":"https://github.com/citation-style-language/schema/raw/master/csl-citation.json"} </w:instrText>
      </w:r>
      <w:r w:rsidR="005B324E">
        <w:rPr>
          <w:color w:val="000000" w:themeColor="text1"/>
        </w:rPr>
        <w:fldChar w:fldCharType="separate"/>
      </w:r>
      <w:r w:rsidR="00E3194C" w:rsidRPr="00E3194C">
        <w:rPr>
          <w:rFonts w:ascii="Aptos" w:cs="Times New Roman"/>
          <w:color w:val="000000"/>
          <w:vertAlign w:val="superscript"/>
        </w:rPr>
        <w:t>10</w:t>
      </w:r>
      <w:r w:rsidR="005B324E">
        <w:rPr>
          <w:color w:val="000000" w:themeColor="text1"/>
        </w:rPr>
        <w:fldChar w:fldCharType="end"/>
      </w:r>
      <w:r>
        <w:rPr>
          <w:color w:val="000000" w:themeColor="text1"/>
        </w:rPr>
        <w:t>, and Fragpipe</w:t>
      </w:r>
      <w:r w:rsidR="005B324E">
        <w:rPr>
          <w:color w:val="000000" w:themeColor="text1"/>
        </w:rPr>
        <w:t xml:space="preserve"> </w:t>
      </w:r>
      <w:r w:rsidR="005B324E">
        <w:rPr>
          <w:color w:val="000000" w:themeColor="text1"/>
        </w:rPr>
        <w:fldChar w:fldCharType="begin"/>
      </w:r>
      <w:r w:rsidR="00E3194C">
        <w:rPr>
          <w:color w:val="000000" w:themeColor="text1"/>
        </w:rPr>
        <w:instrText xml:space="preserve"> ADDIN ZOTERO_ITEM CSL_CITATION {"citationID":"KJqN5tuW","properties":{"formattedCitation":"\\super 11\\nosupersub{}","plainCitation":"11","noteIndex":0},"citationItems":[{"id":5964,"uris":["http://zotero.org/users/6494753/items/YFC9XUS7"],"itemData":{"id":5964,"type":"article-journal","container-title":"Molecular &amp; Cellular Proteomics","DOI":"10.1016/j.mcpro.2021.100077","ISSN":"15359476","journalAbbreviation":"Molecular &amp; Cellular Proteomics","language":"en","page":"100077","source":"DOI.org (Crossref)","title":"IonQuant Enables Accurate and Sensitive Label-Free Quantification With FDR-Controlled Match-Between-Runs","volume":"20","author":[{"family":"Yu","given":"Fengchao"},{"family":"Haynes","given":"Sarah E."},{"family":"Nesvizhskii","given":"Alexey I."}],"issued":{"date-parts":[["2021"]]}}}],"schema":"https://github.com/citation-style-language/schema/raw/master/csl-citation.json"} </w:instrText>
      </w:r>
      <w:r w:rsidR="005B324E">
        <w:rPr>
          <w:color w:val="000000" w:themeColor="text1"/>
        </w:rPr>
        <w:fldChar w:fldCharType="separate"/>
      </w:r>
      <w:r w:rsidR="00E3194C" w:rsidRPr="00E3194C">
        <w:rPr>
          <w:rFonts w:ascii="Aptos" w:cs="Times New Roman"/>
          <w:color w:val="000000"/>
          <w:vertAlign w:val="superscript"/>
        </w:rPr>
        <w:t>11</w:t>
      </w:r>
      <w:r w:rsidR="005B324E">
        <w:rPr>
          <w:color w:val="000000" w:themeColor="text1"/>
        </w:rPr>
        <w:fldChar w:fldCharType="end"/>
      </w:r>
      <w:r>
        <w:rPr>
          <w:color w:val="000000" w:themeColor="text1"/>
        </w:rPr>
        <w:t>. The  database used in each search was the 228-member peptide library described previously</w:t>
      </w:r>
      <w:r>
        <w:t xml:space="preserve"> </w:t>
      </w:r>
      <w:r>
        <w:fldChar w:fldCharType="begin"/>
      </w:r>
      <w:r w:rsidR="00E3194C">
        <w:instrText xml:space="preserve"> ADDIN ZOTERO_ITEM CSL_CITATION {"citationID":"IpKF3bjE","properties":{"formattedCitation":"\\super 3\\nosupersub{}","plainCitation":"3","noteIndex":0},"citationItems":[{"id":6172,"uris":["http://zotero.org/users/6494753/items/2RH4AU5T"],"itemData":{"id":6172,"type":"chapter","abstract":"Proteolysis is a central regulator of many biological pathways and the study of proteases has had a significant impact on our understanding of both native biology and disease. Proteases are key regulators of infectious disease and misregulated proteolysis in humans contributes to a variety of maladies, including cardiovascular disease, neurodegeneration, inflammatory diseases, and cancer. Central to understanding a protease’s biological role, is characterizing its substrate specificity. This chapter will facilitate the characterization of individual proteases and complex, heterogeneous proteolytic mixtures and provide examples of the breadth of applications that leverage the characterization of misregulated proteolysis. Here we present the protocol of Multiplex Substrate Profiling by Mass Spectrometry (MSP-MS), a functional assay that quantitatively characterizes proteolysis using a synthetic library of physiochemically diverse, model peptide substrates, and mass spectrometry. We present a detailed protocol as well as examples of the use of MSP-MS for the study of disease states, for the development of diagnostic and prognostic tests, for the generation of tool compounds, and for the development of proteasetargeted drugs.","container-title":"Methods in Enzymology","ISBN":"978-0-443-18592-2","language":"en","license":"https://www.elsevier.com/tdm/userlicense/1.0/","note":"DOI: 10.1016/bs.mie.2022.09.009","page":"375-411","publisher":"Elsevier","source":"DOI.org (Crossref)","title":"Multiplex substrate profiling by mass spectrometry for proteases","URL":"https://linkinghub.elsevier.com/retrieve/pii/S0076687922003901","volume":"682","author":[{"family":"Rohweder","given":"Peter J."},{"family":"Jiang","given":"Zhenze"},{"family":"Hurysz","given":"Brianna M."},{"family":"O’Donoghue","given":"Anthony J."},{"family":"Craik","given":"Charles S."}],"accessed":{"date-parts":[["2024",4,17]]},"issued":{"date-parts":[["2023"]]}}}],"schema":"https://github.com/citation-style-language/schema/raw/master/csl-citation.json"} </w:instrText>
      </w:r>
      <w:r>
        <w:fldChar w:fldCharType="separate"/>
      </w:r>
      <w:r w:rsidR="00E3194C" w:rsidRPr="00E3194C">
        <w:rPr>
          <w:rFonts w:ascii="Aptos" w:cs="Times New Roman"/>
          <w:vertAlign w:val="superscript"/>
        </w:rPr>
        <w:t>3</w:t>
      </w:r>
      <w:r>
        <w:fldChar w:fldCharType="end"/>
      </w:r>
      <w:r>
        <w:t xml:space="preserve"> (Supplementary </w:t>
      </w:r>
      <w:r w:rsidR="005D4E4F">
        <w:t>File</w:t>
      </w:r>
      <w:r>
        <w:t xml:space="preserve"> </w:t>
      </w:r>
      <w:r w:rsidR="005D4E4F">
        <w:t>1</w:t>
      </w:r>
      <w:r>
        <w:t>).</w:t>
      </w:r>
    </w:p>
    <w:p w14:paraId="6CE6BC36" w14:textId="73B2FE26" w:rsidR="005F655F" w:rsidRDefault="005F655F" w:rsidP="00E92335">
      <w:pPr>
        <w:spacing w:line="480" w:lineRule="auto"/>
        <w:rPr>
          <w:b/>
          <w:bCs/>
          <w:color w:val="000000" w:themeColor="text1"/>
        </w:rPr>
      </w:pPr>
    </w:p>
    <w:p w14:paraId="59486930" w14:textId="4812058F" w:rsidR="006E643B" w:rsidRDefault="00621256" w:rsidP="00E92335">
      <w:pPr>
        <w:spacing w:line="480" w:lineRule="auto"/>
        <w:rPr>
          <w:b/>
          <w:bCs/>
          <w:color w:val="000000" w:themeColor="text1"/>
        </w:rPr>
      </w:pPr>
      <w:r>
        <w:rPr>
          <w:b/>
          <w:bCs/>
          <w:color w:val="000000" w:themeColor="text1"/>
        </w:rPr>
        <w:t>PEAKS Studio</w:t>
      </w:r>
      <w:r w:rsidR="005F655F">
        <w:rPr>
          <w:b/>
          <w:bCs/>
          <w:color w:val="000000" w:themeColor="text1"/>
        </w:rPr>
        <w:t xml:space="preserve"> </w:t>
      </w:r>
    </w:p>
    <w:p w14:paraId="01B0C4AB" w14:textId="37521CB9" w:rsidR="00DF37E1" w:rsidRDefault="00C92A8D" w:rsidP="00DF37E1">
      <w:pPr>
        <w:spacing w:line="480" w:lineRule="auto"/>
        <w:rPr>
          <w:color w:val="000000" w:themeColor="text1"/>
        </w:rPr>
      </w:pPr>
      <w:r>
        <w:rPr>
          <w:color w:val="000000" w:themeColor="text1"/>
        </w:rPr>
        <w:lastRenderedPageBreak/>
        <w:t xml:space="preserve">Data </w:t>
      </w:r>
      <w:r w:rsidR="00890AF4">
        <w:rPr>
          <w:color w:val="000000" w:themeColor="text1"/>
        </w:rPr>
        <w:t xml:space="preserve">from </w:t>
      </w:r>
      <w:r w:rsidR="00786B56">
        <w:rPr>
          <w:color w:val="000000" w:themeColor="text1"/>
        </w:rPr>
        <w:t>all</w:t>
      </w:r>
      <w:r w:rsidR="00890AF4">
        <w:rPr>
          <w:color w:val="000000" w:themeColor="text1"/>
        </w:rPr>
        <w:t xml:space="preserve"> </w:t>
      </w:r>
      <w:r w:rsidR="00786B56">
        <w:rPr>
          <w:color w:val="000000" w:themeColor="text1"/>
        </w:rPr>
        <w:t xml:space="preserve">.raw files </w:t>
      </w:r>
      <w:r w:rsidR="00D55A90">
        <w:rPr>
          <w:color w:val="000000" w:themeColor="text1"/>
        </w:rPr>
        <w:t>were</w:t>
      </w:r>
      <w:r w:rsidR="00890AF4">
        <w:rPr>
          <w:color w:val="000000" w:themeColor="text1"/>
        </w:rPr>
        <w:t xml:space="preserve"> processed using PEAKS</w:t>
      </w:r>
      <w:r w:rsidR="007B4274">
        <w:rPr>
          <w:color w:val="000000" w:themeColor="text1"/>
        </w:rPr>
        <w:t xml:space="preserve"> Studio v8.5</w:t>
      </w:r>
      <w:r w:rsidR="00890AF4">
        <w:rPr>
          <w:color w:val="000000" w:themeColor="text1"/>
        </w:rPr>
        <w:t xml:space="preserve"> software</w:t>
      </w:r>
      <w:r w:rsidR="009C02B1">
        <w:rPr>
          <w:color w:val="000000" w:themeColor="text1"/>
        </w:rPr>
        <w:t xml:space="preserve">, </w:t>
      </w:r>
      <w:r w:rsidR="008C7823">
        <w:rPr>
          <w:color w:val="000000" w:themeColor="text1"/>
        </w:rPr>
        <w:t xml:space="preserve">using a customized template (Supplementary </w:t>
      </w:r>
      <w:r w:rsidR="00F26AD2">
        <w:rPr>
          <w:color w:val="000000" w:themeColor="text1"/>
        </w:rPr>
        <w:t>File 2</w:t>
      </w:r>
      <w:r w:rsidR="008C7823">
        <w:rPr>
          <w:color w:val="000000" w:themeColor="text1"/>
        </w:rPr>
        <w:t>)</w:t>
      </w:r>
      <w:r w:rsidR="00F26AD2">
        <w:rPr>
          <w:color w:val="000000" w:themeColor="text1"/>
        </w:rPr>
        <w:t xml:space="preserve">. </w:t>
      </w:r>
      <w:r w:rsidR="008C7823">
        <w:rPr>
          <w:color w:val="000000" w:themeColor="text1"/>
        </w:rPr>
        <w:t xml:space="preserve">For </w:t>
      </w:r>
      <w:r w:rsidR="00562D02">
        <w:rPr>
          <w:color w:val="000000" w:themeColor="text1"/>
        </w:rPr>
        <w:t xml:space="preserve">each sample experiment specific parameters were </w:t>
      </w:r>
      <w:r w:rsidR="002F0D24">
        <w:rPr>
          <w:color w:val="000000" w:themeColor="text1"/>
        </w:rPr>
        <w:t>set</w:t>
      </w:r>
      <w:r w:rsidR="007A6E4D">
        <w:rPr>
          <w:color w:val="000000" w:themeColor="text1"/>
        </w:rPr>
        <w:t xml:space="preserve"> as follows</w:t>
      </w:r>
      <w:r w:rsidR="00562D02">
        <w:rPr>
          <w:color w:val="000000" w:themeColor="text1"/>
        </w:rPr>
        <w:t>:</w:t>
      </w:r>
      <w:r w:rsidR="009C02B1">
        <w:rPr>
          <w:color w:val="000000" w:themeColor="text1"/>
        </w:rPr>
        <w:t xml:space="preserve"> Q-</w:t>
      </w:r>
      <w:r w:rsidR="00562D02">
        <w:rPr>
          <w:color w:val="000000" w:themeColor="text1"/>
        </w:rPr>
        <w:t>Exactive</w:t>
      </w:r>
      <w:r w:rsidR="009C02B1">
        <w:rPr>
          <w:color w:val="000000" w:themeColor="text1"/>
        </w:rPr>
        <w:t xml:space="preserve"> instrument, HCD fragmentation, no enzyme. Scans were merged with a retention time window of 0.8 min, and precursor m/z error tolerance of 10 ppm.</w:t>
      </w:r>
      <w:r w:rsidR="00562D02">
        <w:rPr>
          <w:color w:val="000000" w:themeColor="text1"/>
        </w:rPr>
        <w:t xml:space="preserve"> Precursor mass was corrected. Scans were filtered to include retention time between 0 and 95 min with a precursor mass tolerance of 10 ppm. For identification, a precursor mass tolerance of 20 ppm using monoisotopic mass and a fragmentation ion of 0.01 Da was specified. </w:t>
      </w:r>
      <w:r w:rsidR="00C52FDC">
        <w:rPr>
          <w:color w:val="000000" w:themeColor="text1"/>
        </w:rPr>
        <w:t xml:space="preserve">No </w:t>
      </w:r>
      <w:r w:rsidR="00562D02">
        <w:rPr>
          <w:color w:val="000000" w:themeColor="text1"/>
        </w:rPr>
        <w:t>PTMs were included in the search</w:t>
      </w:r>
      <w:r w:rsidR="00C52FDC">
        <w:rPr>
          <w:color w:val="000000" w:themeColor="text1"/>
        </w:rPr>
        <w:t>.</w:t>
      </w:r>
      <w:r w:rsidR="00562D02">
        <w:rPr>
          <w:color w:val="000000" w:themeColor="text1"/>
        </w:rPr>
        <w:t xml:space="preserve"> </w:t>
      </w:r>
      <w:r w:rsidR="00562D02" w:rsidRPr="00562D02">
        <w:rPr>
          <w:color w:val="000000" w:themeColor="text1"/>
        </w:rPr>
        <w:t xml:space="preserve">FDR was </w:t>
      </w:r>
      <w:r w:rsidR="00562D02">
        <w:rPr>
          <w:color w:val="000000" w:themeColor="text1"/>
        </w:rPr>
        <w:t xml:space="preserve">estimated using decoy-fusion strategy. Label free quantification was performed with a mass error tolerance of 9 ppm, </w:t>
      </w:r>
      <w:r w:rsidR="002F0D24">
        <w:rPr>
          <w:color w:val="000000" w:themeColor="text1"/>
        </w:rPr>
        <w:t xml:space="preserve">and </w:t>
      </w:r>
      <w:r w:rsidR="00562D02">
        <w:rPr>
          <w:color w:val="000000" w:themeColor="text1"/>
        </w:rPr>
        <w:t xml:space="preserve">retention time shift tolerance of 3 minutes. Replicate samples were added to </w:t>
      </w:r>
      <w:r w:rsidR="00791827">
        <w:rPr>
          <w:color w:val="000000" w:themeColor="text1"/>
        </w:rPr>
        <w:t>n</w:t>
      </w:r>
      <w:r w:rsidR="00562D02">
        <w:rPr>
          <w:color w:val="000000" w:themeColor="text1"/>
        </w:rPr>
        <w:t>ew group</w:t>
      </w:r>
      <w:r w:rsidR="00791827">
        <w:rPr>
          <w:color w:val="000000" w:themeColor="text1"/>
        </w:rPr>
        <w:t>s</w:t>
      </w:r>
      <w:r w:rsidR="00562D02">
        <w:rPr>
          <w:color w:val="000000" w:themeColor="text1"/>
        </w:rPr>
        <w:t xml:space="preserve">.  </w:t>
      </w:r>
    </w:p>
    <w:p w14:paraId="5D5FCE23" w14:textId="77777777" w:rsidR="00311775" w:rsidRDefault="00311775" w:rsidP="00DF37E1">
      <w:pPr>
        <w:spacing w:line="480" w:lineRule="auto"/>
        <w:rPr>
          <w:color w:val="000000" w:themeColor="text1"/>
        </w:rPr>
      </w:pPr>
    </w:p>
    <w:p w14:paraId="6BB84CD5" w14:textId="7ACC5FDE" w:rsidR="008C7823" w:rsidRDefault="00DF37E1" w:rsidP="00E92335">
      <w:pPr>
        <w:spacing w:line="480" w:lineRule="auto"/>
        <w:rPr>
          <w:color w:val="000000" w:themeColor="text1"/>
        </w:rPr>
      </w:pPr>
      <w:r>
        <w:rPr>
          <w:color w:val="000000" w:themeColor="text1"/>
        </w:rPr>
        <w:t xml:space="preserve">The </w:t>
      </w:r>
      <w:r w:rsidR="005F505A">
        <w:rPr>
          <w:color w:val="000000" w:themeColor="text1"/>
        </w:rPr>
        <w:t>peaks_</w:t>
      </w:r>
      <w:r>
        <w:rPr>
          <w:color w:val="000000" w:themeColor="text1"/>
        </w:rPr>
        <w:t xml:space="preserve">protein-peptides-lfq.csv file was prepared by navigating to the quantification options setting the normalization factor to “No normalization”, changing peptide filters to include all peptides (quality </w:t>
      </w:r>
      <w:r w:rsidR="006D14C1">
        <w:rPr>
          <w:color w:val="000000" w:themeColor="text1"/>
        </w:rPr>
        <w:t>≥</w:t>
      </w:r>
      <w:r>
        <w:rPr>
          <w:color w:val="000000" w:themeColor="text1"/>
        </w:rPr>
        <w:t xml:space="preserve"> 0, </w:t>
      </w:r>
      <w:proofErr w:type="spellStart"/>
      <w:r>
        <w:rPr>
          <w:color w:val="000000" w:themeColor="text1"/>
        </w:rPr>
        <w:t>Avg.Area</w:t>
      </w:r>
      <w:proofErr w:type="spellEnd"/>
      <w:r>
        <w:rPr>
          <w:color w:val="000000" w:themeColor="text1"/>
        </w:rPr>
        <w:t xml:space="preserve"> </w:t>
      </w:r>
      <w:r w:rsidR="006D14C1">
        <w:rPr>
          <w:color w:val="000000" w:themeColor="text1"/>
        </w:rPr>
        <w:t>≥</w:t>
      </w:r>
      <w:r>
        <w:rPr>
          <w:color w:val="000000" w:themeColor="text1"/>
        </w:rPr>
        <w:t xml:space="preserve"> 0, Peptide ID Count </w:t>
      </w:r>
      <w:r w:rsidR="006D14C1">
        <w:rPr>
          <w:color w:val="000000" w:themeColor="text1"/>
        </w:rPr>
        <w:t>≥</w:t>
      </w:r>
      <w:r>
        <w:rPr>
          <w:color w:val="000000" w:themeColor="text1"/>
        </w:rPr>
        <w:t xml:space="preserve">0, charge +1 - +10, and at least 1 confident sample). </w:t>
      </w:r>
      <w:r w:rsidRPr="00DF37E1">
        <w:rPr>
          <w:color w:val="000000" w:themeColor="text1"/>
        </w:rPr>
        <w:t xml:space="preserve">Protein </w:t>
      </w:r>
      <w:r>
        <w:rPr>
          <w:color w:val="000000" w:themeColor="text1"/>
        </w:rPr>
        <w:t>f</w:t>
      </w:r>
      <w:r w:rsidRPr="00DF37E1">
        <w:rPr>
          <w:color w:val="000000" w:themeColor="text1"/>
        </w:rPr>
        <w:t>ilters were changed so no filtering occurs</w:t>
      </w:r>
      <w:r>
        <w:rPr>
          <w:color w:val="000000" w:themeColor="text1"/>
        </w:rPr>
        <w:t xml:space="preserve"> (Signif</w:t>
      </w:r>
      <w:r w:rsidR="00751FFC">
        <w:rPr>
          <w:color w:val="000000" w:themeColor="text1"/>
        </w:rPr>
        <w:t>i</w:t>
      </w:r>
      <w:r>
        <w:rPr>
          <w:color w:val="000000" w:themeColor="text1"/>
        </w:rPr>
        <w:t xml:space="preserve">cance </w:t>
      </w:r>
      <w:r w:rsidR="006D14C1">
        <w:rPr>
          <w:color w:val="000000" w:themeColor="text1"/>
        </w:rPr>
        <w:t>≥</w:t>
      </w:r>
      <w:r>
        <w:rPr>
          <w:color w:val="000000" w:themeColor="text1"/>
        </w:rPr>
        <w:t>0).</w:t>
      </w:r>
      <w:r w:rsidRPr="00DF37E1">
        <w:rPr>
          <w:color w:val="000000" w:themeColor="text1"/>
        </w:rPr>
        <w:t xml:space="preserve"> </w:t>
      </w:r>
      <w:r>
        <w:rPr>
          <w:color w:val="000000" w:themeColor="text1"/>
        </w:rPr>
        <w:t xml:space="preserve"> </w:t>
      </w:r>
      <w:r w:rsidR="001F302A">
        <w:rPr>
          <w:color w:val="000000" w:themeColor="text1"/>
        </w:rPr>
        <w:t xml:space="preserve">Data was then exported as the </w:t>
      </w:r>
      <w:r>
        <w:rPr>
          <w:color w:val="000000" w:themeColor="text1"/>
        </w:rPr>
        <w:t>peptides-lfq.csv</w:t>
      </w:r>
      <w:r w:rsidR="001F302A">
        <w:rPr>
          <w:color w:val="000000" w:themeColor="text1"/>
        </w:rPr>
        <w:t xml:space="preserve"> file. </w:t>
      </w:r>
    </w:p>
    <w:p w14:paraId="14233B2B" w14:textId="77777777" w:rsidR="005F505A" w:rsidRDefault="005F505A" w:rsidP="00E92335">
      <w:pPr>
        <w:spacing w:line="480" w:lineRule="auto"/>
        <w:rPr>
          <w:color w:val="000000" w:themeColor="text1"/>
        </w:rPr>
      </w:pPr>
    </w:p>
    <w:p w14:paraId="6C5DAD05" w14:textId="3CC56EEA" w:rsidR="00311775" w:rsidRPr="00CD35E1" w:rsidRDefault="00876836" w:rsidP="00E92335">
      <w:pPr>
        <w:spacing w:line="480" w:lineRule="auto"/>
        <w:rPr>
          <w:color w:val="000000" w:themeColor="text1"/>
        </w:rPr>
      </w:pPr>
      <w:r>
        <w:rPr>
          <w:color w:val="000000" w:themeColor="text1"/>
        </w:rPr>
        <w:t>Data</w:t>
      </w:r>
      <w:r w:rsidR="008C7823">
        <w:rPr>
          <w:color w:val="000000" w:themeColor="text1"/>
        </w:rPr>
        <w:t xml:space="preserve"> in figures is derived from the PEAKS software, unless otherwise specified. </w:t>
      </w:r>
    </w:p>
    <w:p w14:paraId="498961BF" w14:textId="77777777" w:rsidR="009726FD" w:rsidRPr="009726FD" w:rsidRDefault="009726FD" w:rsidP="00E92335">
      <w:pPr>
        <w:spacing w:line="480" w:lineRule="auto"/>
        <w:rPr>
          <w:b/>
          <w:bCs/>
          <w:color w:val="000000" w:themeColor="text1"/>
        </w:rPr>
      </w:pPr>
    </w:p>
    <w:p w14:paraId="1ED637D7" w14:textId="4A42FB1F" w:rsidR="00311775" w:rsidRDefault="00311775" w:rsidP="00E92335">
      <w:pPr>
        <w:spacing w:line="480" w:lineRule="auto"/>
        <w:rPr>
          <w:b/>
          <w:bCs/>
          <w:color w:val="000000" w:themeColor="text1"/>
        </w:rPr>
      </w:pPr>
      <w:r w:rsidRPr="00311775">
        <w:rPr>
          <w:b/>
          <w:bCs/>
          <w:color w:val="000000" w:themeColor="text1"/>
        </w:rPr>
        <w:t xml:space="preserve">Proteome Discoverer </w:t>
      </w:r>
    </w:p>
    <w:p w14:paraId="2E64BE1E" w14:textId="5D0FC1E8" w:rsidR="00786B56" w:rsidRDefault="00786B56" w:rsidP="00E92335">
      <w:pPr>
        <w:spacing w:line="480" w:lineRule="auto"/>
        <w:rPr>
          <w:color w:val="000000" w:themeColor="text1"/>
        </w:rPr>
      </w:pPr>
      <w:r w:rsidRPr="00786B56">
        <w:rPr>
          <w:color w:val="000000" w:themeColor="text1"/>
        </w:rPr>
        <w:lastRenderedPageBreak/>
        <w:t xml:space="preserve">Data from all .raw files was </w:t>
      </w:r>
      <w:r w:rsidR="003A0D58">
        <w:rPr>
          <w:color w:val="000000" w:themeColor="text1"/>
        </w:rPr>
        <w:t xml:space="preserve">also </w:t>
      </w:r>
      <w:r>
        <w:rPr>
          <w:color w:val="000000" w:themeColor="text1"/>
        </w:rPr>
        <w:t>processed using Proteome Discoverer V</w:t>
      </w:r>
      <w:r w:rsidR="003A0D58">
        <w:rPr>
          <w:color w:val="000000" w:themeColor="text1"/>
        </w:rPr>
        <w:t xml:space="preserve"> 2.5.0.400</w:t>
      </w:r>
      <w:r w:rsidR="00B37BED">
        <w:rPr>
          <w:color w:val="000000" w:themeColor="text1"/>
        </w:rPr>
        <w:t xml:space="preserve"> using </w:t>
      </w:r>
      <w:r w:rsidR="008C7823">
        <w:rPr>
          <w:color w:val="000000" w:themeColor="text1"/>
        </w:rPr>
        <w:t xml:space="preserve">a customized </w:t>
      </w:r>
      <w:r w:rsidR="003D7A97">
        <w:rPr>
          <w:color w:val="000000" w:themeColor="text1"/>
        </w:rPr>
        <w:t>processing and consensus workflow</w:t>
      </w:r>
      <w:r w:rsidR="008C7823">
        <w:rPr>
          <w:color w:val="000000" w:themeColor="text1"/>
        </w:rPr>
        <w:t xml:space="preserve">. </w:t>
      </w:r>
      <w:r w:rsidR="00B37BED">
        <w:rPr>
          <w:color w:val="000000" w:themeColor="text1"/>
        </w:rPr>
        <w:t>(</w:t>
      </w:r>
      <w:r w:rsidR="003D7A97">
        <w:rPr>
          <w:color w:val="000000" w:themeColor="text1"/>
        </w:rPr>
        <w:t>Supplemental</w:t>
      </w:r>
      <w:r w:rsidR="00B37BED">
        <w:rPr>
          <w:color w:val="000000" w:themeColor="text1"/>
        </w:rPr>
        <w:t xml:space="preserve"> </w:t>
      </w:r>
      <w:r w:rsidR="003D7A97">
        <w:rPr>
          <w:color w:val="000000" w:themeColor="text1"/>
        </w:rPr>
        <w:t xml:space="preserve">Files 3 </w:t>
      </w:r>
      <w:ins w:id="23" w:author="O'Donoghue, Anthony" w:date="2024-12-02T18:15:00Z" w16du:dateUtc="2024-12-03T02:15:00Z">
        <w:r w:rsidR="005E0D0E">
          <w:rPr>
            <w:color w:val="000000" w:themeColor="text1"/>
          </w:rPr>
          <w:t>and</w:t>
        </w:r>
      </w:ins>
      <w:del w:id="24" w:author="O'Donoghue, Anthony" w:date="2024-12-02T18:15:00Z" w16du:dateUtc="2024-12-03T02:15:00Z">
        <w:r w:rsidR="003D7A97" w:rsidDel="008D6F2E">
          <w:rPr>
            <w:color w:val="000000" w:themeColor="text1"/>
          </w:rPr>
          <w:delText>+</w:delText>
        </w:r>
      </w:del>
      <w:r w:rsidR="003D7A97">
        <w:rPr>
          <w:color w:val="000000" w:themeColor="text1"/>
        </w:rPr>
        <w:t xml:space="preserve"> 4</w:t>
      </w:r>
      <w:r w:rsidR="002B56C7">
        <w:rPr>
          <w:color w:val="000000" w:themeColor="text1"/>
        </w:rPr>
        <w:t>). Briefly, m</w:t>
      </w:r>
      <w:r w:rsidR="00D55A90">
        <w:rPr>
          <w:color w:val="000000" w:themeColor="text1"/>
        </w:rPr>
        <w:t xml:space="preserve">in precursor mass was specified as 350 Da, </w:t>
      </w:r>
      <w:r w:rsidR="002B56C7">
        <w:rPr>
          <w:color w:val="000000" w:themeColor="text1"/>
        </w:rPr>
        <w:t>m</w:t>
      </w:r>
      <w:r w:rsidR="00D55A90">
        <w:rPr>
          <w:color w:val="000000" w:themeColor="text1"/>
        </w:rPr>
        <w:t xml:space="preserve">ax precursor mass was specified as 5000. Enzyme was set to be unspecific, with a min peptide length of </w:t>
      </w:r>
      <w:r w:rsidR="004B51EF">
        <w:rPr>
          <w:color w:val="000000" w:themeColor="text1"/>
        </w:rPr>
        <w:t>5,</w:t>
      </w:r>
      <w:r w:rsidR="00D55A90">
        <w:rPr>
          <w:color w:val="000000" w:themeColor="text1"/>
        </w:rPr>
        <w:t xml:space="preserve"> and max peptide length of 14. Precursor mass tolerance was set to 10 ppm, and fragment mass tolerance was set to 0.6. Percolator Target FDR was set to 0.01.</w:t>
      </w:r>
    </w:p>
    <w:p w14:paraId="640CCAF8" w14:textId="77777777" w:rsidR="003A0D58" w:rsidRPr="00786B56" w:rsidRDefault="003A0D58" w:rsidP="00E92335">
      <w:pPr>
        <w:spacing w:line="480" w:lineRule="auto"/>
        <w:rPr>
          <w:color w:val="000000" w:themeColor="text1"/>
        </w:rPr>
      </w:pPr>
    </w:p>
    <w:p w14:paraId="1D4C5679" w14:textId="1B4DEDE6" w:rsidR="002B56C7" w:rsidRPr="002B56C7" w:rsidRDefault="00311775" w:rsidP="002B56C7">
      <w:pPr>
        <w:spacing w:line="480" w:lineRule="auto"/>
        <w:rPr>
          <w:b/>
          <w:bCs/>
          <w:color w:val="000000" w:themeColor="text1"/>
        </w:rPr>
      </w:pPr>
      <w:r>
        <w:rPr>
          <w:b/>
          <w:bCs/>
          <w:color w:val="000000" w:themeColor="text1"/>
        </w:rPr>
        <w:t>Fragpipe</w:t>
      </w:r>
      <w:r w:rsidRPr="00311775">
        <w:rPr>
          <w:b/>
          <w:bCs/>
          <w:color w:val="000000" w:themeColor="text1"/>
        </w:rPr>
        <w:t xml:space="preserve"> </w:t>
      </w:r>
    </w:p>
    <w:p w14:paraId="55D6AEB3" w14:textId="29FCDA03" w:rsidR="007B4274" w:rsidRDefault="002B56C7" w:rsidP="00311775">
      <w:pPr>
        <w:spacing w:line="480" w:lineRule="auto"/>
        <w:rPr>
          <w:color w:val="000000" w:themeColor="text1"/>
        </w:rPr>
      </w:pPr>
      <w:r>
        <w:rPr>
          <w:color w:val="000000" w:themeColor="text1"/>
        </w:rPr>
        <w:t>Fragpipe V</w:t>
      </w:r>
      <w:r w:rsidR="00382EE5">
        <w:rPr>
          <w:color w:val="000000" w:themeColor="text1"/>
        </w:rPr>
        <w:t>22.0</w:t>
      </w:r>
      <w:r>
        <w:rPr>
          <w:color w:val="000000" w:themeColor="text1"/>
        </w:rPr>
        <w:t>. MSFragger version 4.</w:t>
      </w:r>
      <w:r w:rsidR="00382EE5">
        <w:rPr>
          <w:color w:val="000000" w:themeColor="text1"/>
        </w:rPr>
        <w:t>1</w:t>
      </w:r>
      <w:r>
        <w:rPr>
          <w:color w:val="000000" w:themeColor="text1"/>
        </w:rPr>
        <w:t>, IonQuant version 1.10.</w:t>
      </w:r>
      <w:r w:rsidR="00382EE5">
        <w:rPr>
          <w:color w:val="000000" w:themeColor="text1"/>
        </w:rPr>
        <w:t>27</w:t>
      </w:r>
      <w:r>
        <w:rPr>
          <w:color w:val="000000" w:themeColor="text1"/>
        </w:rPr>
        <w:t xml:space="preserve">, and Python version 3.9.13 were used to process all .raw files with </w:t>
      </w:r>
      <w:r w:rsidR="008C7823">
        <w:rPr>
          <w:color w:val="000000" w:themeColor="text1"/>
        </w:rPr>
        <w:t>a customized analysis workflow derived from the MBR-LFQ</w:t>
      </w:r>
      <w:r w:rsidR="006240F6">
        <w:rPr>
          <w:color w:val="000000" w:themeColor="text1"/>
        </w:rPr>
        <w:t xml:space="preserve"> workflow template (Supplementary </w:t>
      </w:r>
      <w:r w:rsidR="003D7A97">
        <w:rPr>
          <w:color w:val="000000" w:themeColor="text1"/>
        </w:rPr>
        <w:t>File 5</w:t>
      </w:r>
      <w:r w:rsidR="006240F6">
        <w:rPr>
          <w:color w:val="000000" w:themeColor="text1"/>
        </w:rPr>
        <w:t>)</w:t>
      </w:r>
      <w:r>
        <w:rPr>
          <w:color w:val="000000" w:themeColor="text1"/>
        </w:rPr>
        <w:t>. Briefly, decoys were added to the peptide library database, c</w:t>
      </w:r>
      <w:r w:rsidR="00B37BED">
        <w:rPr>
          <w:color w:val="000000" w:themeColor="text1"/>
        </w:rPr>
        <w:t xml:space="preserve">leavages were set to </w:t>
      </w:r>
      <w:r w:rsidR="006240F6">
        <w:rPr>
          <w:color w:val="000000" w:themeColor="text1"/>
        </w:rPr>
        <w:t xml:space="preserve">nonspecific; </w:t>
      </w:r>
      <w:r w:rsidR="00692CB6">
        <w:rPr>
          <w:color w:val="000000" w:themeColor="text1"/>
        </w:rPr>
        <w:t>p</w:t>
      </w:r>
      <w:r w:rsidR="00B37BED">
        <w:rPr>
          <w:color w:val="000000" w:themeColor="text1"/>
        </w:rPr>
        <w:t xml:space="preserve">eptide length </w:t>
      </w:r>
      <w:r w:rsidR="006240F6">
        <w:rPr>
          <w:color w:val="000000" w:themeColor="text1"/>
        </w:rPr>
        <w:t xml:space="preserve">was set at </w:t>
      </w:r>
      <w:r w:rsidR="004B51EF">
        <w:rPr>
          <w:color w:val="000000" w:themeColor="text1"/>
        </w:rPr>
        <w:t>5</w:t>
      </w:r>
      <w:r w:rsidR="00B37BED">
        <w:rPr>
          <w:color w:val="000000" w:themeColor="text1"/>
        </w:rPr>
        <w:t>-14</w:t>
      </w:r>
      <w:r w:rsidR="006240F6">
        <w:rPr>
          <w:color w:val="000000" w:themeColor="text1"/>
        </w:rPr>
        <w:t>, and 350</w:t>
      </w:r>
      <w:ins w:id="25" w:author="O'Donoghue, Anthony" w:date="2024-12-02T18:16:00Z" w16du:dateUtc="2024-12-03T02:16:00Z">
        <w:r w:rsidR="00D91CEC">
          <w:rPr>
            <w:color w:val="000000" w:themeColor="text1"/>
          </w:rPr>
          <w:t xml:space="preserve"> </w:t>
        </w:r>
      </w:ins>
      <w:del w:id="26" w:author="O'Donoghue, Anthony" w:date="2024-12-02T18:16:00Z" w16du:dateUtc="2024-12-03T02:16:00Z">
        <w:r w:rsidR="006240F6" w:rsidDel="00D91CEC">
          <w:rPr>
            <w:color w:val="000000" w:themeColor="text1"/>
          </w:rPr>
          <w:delText xml:space="preserve">da </w:delText>
        </w:r>
      </w:del>
      <w:ins w:id="27" w:author="O'Donoghue, Anthony" w:date="2024-12-02T18:16:00Z" w16du:dateUtc="2024-12-03T02:16:00Z">
        <w:r w:rsidR="00D91CEC">
          <w:rPr>
            <w:color w:val="000000" w:themeColor="text1"/>
          </w:rPr>
          <w:t xml:space="preserve">Da </w:t>
        </w:r>
      </w:ins>
      <w:r w:rsidR="006240F6">
        <w:rPr>
          <w:color w:val="000000" w:themeColor="text1"/>
        </w:rPr>
        <w:t xml:space="preserve">to 5000 </w:t>
      </w:r>
      <w:del w:id="28" w:author="O'Donoghue, Anthony" w:date="2024-12-02T18:16:00Z" w16du:dateUtc="2024-12-03T02:16:00Z">
        <w:r w:rsidR="006240F6" w:rsidDel="00D91CEC">
          <w:rPr>
            <w:color w:val="000000" w:themeColor="text1"/>
          </w:rPr>
          <w:delText>da</w:delText>
        </w:r>
      </w:del>
      <w:ins w:id="29" w:author="O'Donoghue, Anthony" w:date="2024-12-02T18:16:00Z" w16du:dateUtc="2024-12-03T02:16:00Z">
        <w:r w:rsidR="00D91CEC">
          <w:rPr>
            <w:color w:val="000000" w:themeColor="text1"/>
          </w:rPr>
          <w:t>Da</w:t>
        </w:r>
      </w:ins>
      <w:r>
        <w:rPr>
          <w:color w:val="000000" w:themeColor="text1"/>
        </w:rPr>
        <w:t>, match between runs was enabled</w:t>
      </w:r>
      <w:r w:rsidR="000D0A7D">
        <w:rPr>
          <w:color w:val="000000" w:themeColor="text1"/>
        </w:rPr>
        <w:t>,</w:t>
      </w:r>
      <w:r>
        <w:rPr>
          <w:color w:val="000000" w:themeColor="text1"/>
        </w:rPr>
        <w:t xml:space="preserve"> and top runs was set to 3</w:t>
      </w:r>
      <w:r w:rsidR="00382EE5">
        <w:rPr>
          <w:color w:val="000000" w:themeColor="text1"/>
        </w:rPr>
        <w:t xml:space="preserve"> (as there were 4 biological replicates in each group </w:t>
      </w:r>
      <w:commentRangeStart w:id="30"/>
      <w:r w:rsidR="00382EE5">
        <w:rPr>
          <w:color w:val="000000" w:themeColor="text1"/>
        </w:rPr>
        <w:t xml:space="preserve">except for </w:t>
      </w:r>
      <w:r w:rsidR="005B324E">
        <w:rPr>
          <w:color w:val="000000" w:themeColor="text1"/>
        </w:rPr>
        <w:t>cathepsin D at time zero</w:t>
      </w:r>
      <w:commentRangeEnd w:id="30"/>
      <w:r w:rsidR="0085213A">
        <w:rPr>
          <w:rStyle w:val="CommentReference"/>
        </w:rPr>
        <w:commentReference w:id="30"/>
      </w:r>
      <w:r w:rsidR="00382EE5">
        <w:rPr>
          <w:color w:val="000000" w:themeColor="text1"/>
        </w:rPr>
        <w:t>)</w:t>
      </w:r>
      <w:r>
        <w:rPr>
          <w:color w:val="000000" w:themeColor="text1"/>
        </w:rPr>
        <w:t xml:space="preserve">. </w:t>
      </w:r>
    </w:p>
    <w:p w14:paraId="68D7CDF6" w14:textId="77777777" w:rsidR="00876836" w:rsidRDefault="00876836" w:rsidP="00311775">
      <w:pPr>
        <w:spacing w:line="480" w:lineRule="auto"/>
        <w:rPr>
          <w:b/>
          <w:bCs/>
          <w:color w:val="000000" w:themeColor="text1"/>
        </w:rPr>
      </w:pPr>
    </w:p>
    <w:p w14:paraId="6A1B729A" w14:textId="03FC3643" w:rsidR="00311775" w:rsidRDefault="00311775" w:rsidP="00311775">
      <w:pPr>
        <w:spacing w:line="480" w:lineRule="auto"/>
        <w:rPr>
          <w:b/>
          <w:bCs/>
          <w:color w:val="000000" w:themeColor="text1"/>
        </w:rPr>
      </w:pPr>
      <w:r>
        <w:rPr>
          <w:b/>
          <w:bCs/>
          <w:color w:val="000000" w:themeColor="text1"/>
        </w:rPr>
        <w:t>Preprocessing</w:t>
      </w:r>
    </w:p>
    <w:p w14:paraId="5B889FF8" w14:textId="6A8CBAEB" w:rsidR="00311775" w:rsidRDefault="00311775" w:rsidP="00311775">
      <w:pPr>
        <w:spacing w:line="480" w:lineRule="auto"/>
        <w:rPr>
          <w:color w:val="000000" w:themeColor="text1"/>
        </w:rPr>
      </w:pPr>
      <w:r>
        <w:rPr>
          <w:color w:val="000000" w:themeColor="text1"/>
        </w:rPr>
        <w:t>To prepare</w:t>
      </w:r>
      <w:r w:rsidR="00E17CDA">
        <w:rPr>
          <w:color w:val="000000" w:themeColor="text1"/>
        </w:rPr>
        <w:t xml:space="preserve"> MSP-MS data for analysis,</w:t>
      </w:r>
      <w:r w:rsidR="00E17CDA" w:rsidRPr="008D04AF">
        <w:rPr>
          <w:i/>
          <w:iCs/>
          <w:color w:val="000000" w:themeColor="text1"/>
          <w:rPrChange w:id="31" w:author="O'Donoghue, Anthony" w:date="2024-12-02T18:08:00Z" w16du:dateUtc="2024-12-03T02:08:00Z">
            <w:rPr>
              <w:color w:val="000000" w:themeColor="text1"/>
            </w:rPr>
          </w:rPrChange>
        </w:rPr>
        <w:t xml:space="preserve"> mspms</w:t>
      </w:r>
      <w:r w:rsidR="00E17CDA">
        <w:rPr>
          <w:color w:val="000000" w:themeColor="text1"/>
        </w:rPr>
        <w:t xml:space="preserve"> preprocesses an exported file from the </w:t>
      </w:r>
      <w:r w:rsidR="00876836">
        <w:rPr>
          <w:color w:val="000000" w:themeColor="text1"/>
        </w:rPr>
        <w:t>user’s</w:t>
      </w:r>
      <w:r w:rsidR="00E17CDA">
        <w:rPr>
          <w:color w:val="000000" w:themeColor="text1"/>
        </w:rPr>
        <w:t xml:space="preserve"> proteome software of choice</w:t>
      </w:r>
      <w:r w:rsidR="006240F6">
        <w:rPr>
          <w:color w:val="000000" w:themeColor="text1"/>
        </w:rPr>
        <w:t xml:space="preserve">. </w:t>
      </w:r>
      <w:r w:rsidR="00E17CDA">
        <w:rPr>
          <w:color w:val="000000" w:themeColor="text1"/>
        </w:rPr>
        <w:t>In this process, the data is converted to a</w:t>
      </w:r>
      <w:r w:rsidR="006240F6">
        <w:rPr>
          <w:color w:val="000000" w:themeColor="text1"/>
        </w:rPr>
        <w:t xml:space="preserve"> standardized format and loaded as a </w:t>
      </w:r>
      <w:proofErr w:type="spellStart"/>
      <w:r w:rsidR="00E17CDA">
        <w:rPr>
          <w:color w:val="000000" w:themeColor="text1"/>
        </w:rPr>
        <w:t>QFeatures</w:t>
      </w:r>
      <w:proofErr w:type="spellEnd"/>
      <w:r w:rsidR="00E17CDA">
        <w:rPr>
          <w:color w:val="000000" w:themeColor="text1"/>
        </w:rPr>
        <w:t xml:space="preserve"> object</w:t>
      </w:r>
      <w:r w:rsidR="003E6855">
        <w:rPr>
          <w:color w:val="000000" w:themeColor="text1"/>
        </w:rPr>
        <w:t xml:space="preserve"> </w:t>
      </w:r>
      <w:r w:rsidR="003E6855">
        <w:rPr>
          <w:color w:val="000000" w:themeColor="text1"/>
        </w:rPr>
        <w:fldChar w:fldCharType="begin"/>
      </w:r>
      <w:r w:rsidR="00E3194C">
        <w:rPr>
          <w:color w:val="000000" w:themeColor="text1"/>
        </w:rPr>
        <w:instrText xml:space="preserve"> ADDIN ZOTERO_ITEM CSL_CITATION {"citationID":"69FsxBZK","properties":{"formattedCitation":"\\super 12\\nosupersub{}","plainCitation":"12","noteIndex":0},"citationItems":[{"id":6530,"uris":["http://zotero.org/users/6494753/items/8DJ6EMCV"],"itemData":{"id":6530,"type":"software","title":"QFeatures: Quantitative features for mass spectrometry data.","URL":"https://github.com/RforMassSpectrometry/QFeatures.","version":"1.14.2","author":[{"family":"Gatto","given":"L"},{"family":"Vanderaa","given":"C"}],"issued":{"date-parts":[["2024"]]}}}],"schema":"https://github.com/citation-style-language/schema/raw/master/csl-citation.json"} </w:instrText>
      </w:r>
      <w:r w:rsidR="003E6855">
        <w:rPr>
          <w:color w:val="000000" w:themeColor="text1"/>
        </w:rPr>
        <w:fldChar w:fldCharType="separate"/>
      </w:r>
      <w:r w:rsidR="00E3194C" w:rsidRPr="00E3194C">
        <w:rPr>
          <w:rFonts w:ascii="Aptos" w:cs="Times New Roman"/>
          <w:color w:val="000000"/>
          <w:vertAlign w:val="superscript"/>
        </w:rPr>
        <w:t>12</w:t>
      </w:r>
      <w:r w:rsidR="003E6855">
        <w:rPr>
          <w:color w:val="000000" w:themeColor="text1"/>
        </w:rPr>
        <w:fldChar w:fldCharType="end"/>
      </w:r>
      <w:r w:rsidR="003D7A97">
        <w:rPr>
          <w:color w:val="000000" w:themeColor="text1"/>
        </w:rPr>
        <w:t xml:space="preserve"> </w:t>
      </w:r>
      <w:r w:rsidR="009726FD">
        <w:rPr>
          <w:color w:val="000000" w:themeColor="text1"/>
        </w:rPr>
        <w:t>containing a</w:t>
      </w:r>
      <w:r w:rsidR="003D7A97">
        <w:rPr>
          <w:color w:val="000000" w:themeColor="text1"/>
        </w:rPr>
        <w:t xml:space="preserve"> </w:t>
      </w:r>
      <w:proofErr w:type="spellStart"/>
      <w:r w:rsidR="003D7A97">
        <w:rPr>
          <w:color w:val="000000" w:themeColor="text1"/>
        </w:rPr>
        <w:t>SummarizedExperiment</w:t>
      </w:r>
      <w:proofErr w:type="spellEnd"/>
      <w:r w:rsidR="002F2819">
        <w:rPr>
          <w:color w:val="000000" w:themeColor="text1"/>
        </w:rPr>
        <w:t xml:space="preserve"> </w:t>
      </w:r>
      <w:r w:rsidR="002F2819">
        <w:rPr>
          <w:color w:val="000000" w:themeColor="text1"/>
        </w:rPr>
        <w:fldChar w:fldCharType="begin"/>
      </w:r>
      <w:r w:rsidR="00E3194C">
        <w:rPr>
          <w:color w:val="000000" w:themeColor="text1"/>
        </w:rPr>
        <w:instrText xml:space="preserve"> ADDIN ZOTERO_ITEM CSL_CITATION {"citationID":"3WG5fKYn","properties":{"formattedCitation":"\\super 13\\nosupersub{}","plainCitation":"13","noteIndex":0},"citationItems":[{"id":6566,"uris":["http://zotero.org/users/6494753/items/ZDVWP5ME"],"itemData":{"id":6566,"type":"software","note":"10.18129/B9.bioc.SummarizedExperiment","title":"SummarizedExperiment","URL":"https://bioconductor.org/packages/SummarizedExperiment","version":"R package version 1.34.0","author":[{"family":"Morgan","given":"Morgan"},{"family":"Obenchain","given":"Valerie"},{"family":"Hester","given":"Jim"},{"family":"Pagès","given":"Hervé"}],"issued":{"date-parts":[["2024"]]}}}],"schema":"https://github.com/citation-style-language/schema/raw/master/csl-citation.json"} </w:instrText>
      </w:r>
      <w:r w:rsidR="002F2819">
        <w:rPr>
          <w:color w:val="000000" w:themeColor="text1"/>
        </w:rPr>
        <w:fldChar w:fldCharType="separate"/>
      </w:r>
      <w:r w:rsidR="00E3194C" w:rsidRPr="00E3194C">
        <w:rPr>
          <w:rFonts w:ascii="Aptos" w:cs="Times New Roman"/>
          <w:color w:val="000000"/>
          <w:vertAlign w:val="superscript"/>
        </w:rPr>
        <w:t>13</w:t>
      </w:r>
      <w:r w:rsidR="002F2819">
        <w:rPr>
          <w:color w:val="000000" w:themeColor="text1"/>
        </w:rPr>
        <w:fldChar w:fldCharType="end"/>
      </w:r>
      <w:r w:rsidR="00621256">
        <w:rPr>
          <w:color w:val="000000" w:themeColor="text1"/>
        </w:rPr>
        <w:t xml:space="preserve"> object</w:t>
      </w:r>
      <w:r w:rsidR="003D7A97">
        <w:rPr>
          <w:color w:val="000000" w:themeColor="text1"/>
        </w:rPr>
        <w:t xml:space="preserve"> </w:t>
      </w:r>
      <w:r w:rsidR="009726FD">
        <w:rPr>
          <w:color w:val="000000" w:themeColor="text1"/>
        </w:rPr>
        <w:t>named</w:t>
      </w:r>
      <w:r w:rsidR="003D7A97">
        <w:rPr>
          <w:color w:val="000000" w:themeColor="text1"/>
        </w:rPr>
        <w:t xml:space="preserve"> “peptides”</w:t>
      </w:r>
      <w:r w:rsidR="000D0A7D">
        <w:rPr>
          <w:color w:val="000000" w:themeColor="text1"/>
        </w:rPr>
        <w:t xml:space="preserve">, which </w:t>
      </w:r>
      <w:r w:rsidR="009726FD">
        <w:rPr>
          <w:color w:val="000000" w:themeColor="text1"/>
        </w:rPr>
        <w:t>conta</w:t>
      </w:r>
      <w:r w:rsidR="000D0A7D">
        <w:rPr>
          <w:color w:val="000000" w:themeColor="text1"/>
        </w:rPr>
        <w:t>ins</w:t>
      </w:r>
      <w:r w:rsidR="009726FD">
        <w:rPr>
          <w:color w:val="000000" w:themeColor="text1"/>
        </w:rPr>
        <w:t xml:space="preserve"> the detected peptide intensities</w:t>
      </w:r>
      <w:r w:rsidR="00876836">
        <w:rPr>
          <w:color w:val="000000" w:themeColor="text1"/>
        </w:rPr>
        <w:t xml:space="preserve">. </w:t>
      </w:r>
      <w:r w:rsidR="006240F6">
        <w:rPr>
          <w:color w:val="000000" w:themeColor="text1"/>
        </w:rPr>
        <w:t xml:space="preserve">Cleavage motifs of </w:t>
      </w:r>
      <w:r w:rsidR="000110BD">
        <w:rPr>
          <w:color w:val="000000" w:themeColor="text1"/>
        </w:rPr>
        <w:t>a user specified</w:t>
      </w:r>
      <w:r w:rsidR="006240F6">
        <w:rPr>
          <w:color w:val="000000" w:themeColor="text1"/>
        </w:rPr>
        <w:t xml:space="preserve"> length to the left and right of the </w:t>
      </w:r>
      <w:r w:rsidR="000110BD" w:rsidRPr="000110BD">
        <w:rPr>
          <w:color w:val="000000" w:themeColor="text1"/>
        </w:rPr>
        <w:t>scissile</w:t>
      </w:r>
      <w:r w:rsidR="000110BD">
        <w:rPr>
          <w:color w:val="000000" w:themeColor="text1"/>
        </w:rPr>
        <w:t xml:space="preserve"> </w:t>
      </w:r>
      <w:r w:rsidR="006240F6">
        <w:rPr>
          <w:color w:val="000000" w:themeColor="text1"/>
        </w:rPr>
        <w:lastRenderedPageBreak/>
        <w:t>bond are calculated, and the</w:t>
      </w:r>
      <w:r w:rsidR="000D0A7D">
        <w:rPr>
          <w:color w:val="000000" w:themeColor="text1"/>
        </w:rPr>
        <w:t xml:space="preserve"> numerical </w:t>
      </w:r>
      <w:r w:rsidR="006240F6">
        <w:rPr>
          <w:color w:val="000000" w:themeColor="text1"/>
        </w:rPr>
        <w:t xml:space="preserve">location of the cleavage </w:t>
      </w:r>
      <w:r w:rsidR="003D7A97">
        <w:rPr>
          <w:color w:val="000000" w:themeColor="text1"/>
        </w:rPr>
        <w:t>site (</w:t>
      </w:r>
      <w:r w:rsidR="000D0A7D">
        <w:rPr>
          <w:color w:val="000000" w:themeColor="text1"/>
        </w:rPr>
        <w:t>via</w:t>
      </w:r>
      <w:r w:rsidR="006240F6">
        <w:rPr>
          <w:color w:val="000000" w:themeColor="text1"/>
        </w:rPr>
        <w:t xml:space="preserve"> reference to the member of the library it was derived from) is </w:t>
      </w:r>
      <w:del w:id="32" w:author="O'Donoghue, Anthony" w:date="2024-12-02T18:18:00Z" w16du:dateUtc="2024-12-03T02:18:00Z">
        <w:r w:rsidR="003D7A97" w:rsidDel="00963544">
          <w:rPr>
            <w:color w:val="000000" w:themeColor="text1"/>
          </w:rPr>
          <w:delText xml:space="preserve">also </w:delText>
        </w:r>
        <w:r w:rsidR="006240F6" w:rsidDel="00963544">
          <w:rPr>
            <w:color w:val="000000" w:themeColor="text1"/>
          </w:rPr>
          <w:delText>calculated</w:delText>
        </w:r>
      </w:del>
      <w:ins w:id="33" w:author="O'Donoghue, Anthony" w:date="2024-12-02T18:18:00Z" w16du:dateUtc="2024-12-03T02:18:00Z">
        <w:r w:rsidR="00963544">
          <w:rPr>
            <w:color w:val="000000" w:themeColor="text1"/>
          </w:rPr>
          <w:t>determined</w:t>
        </w:r>
      </w:ins>
      <w:r w:rsidR="006240F6">
        <w:rPr>
          <w:color w:val="000000" w:themeColor="text1"/>
        </w:rPr>
        <w:t xml:space="preserve">. These peptide centric features are then loaded as </w:t>
      </w:r>
      <w:r w:rsidR="003D7A97">
        <w:rPr>
          <w:color w:val="000000" w:themeColor="text1"/>
        </w:rPr>
        <w:t xml:space="preserve">the </w:t>
      </w:r>
      <w:proofErr w:type="spellStart"/>
      <w:r w:rsidR="006240F6">
        <w:rPr>
          <w:color w:val="000000" w:themeColor="text1"/>
        </w:rPr>
        <w:t>rowData</w:t>
      </w:r>
      <w:proofErr w:type="spellEnd"/>
      <w:r w:rsidR="006240F6">
        <w:rPr>
          <w:color w:val="000000" w:themeColor="text1"/>
        </w:rPr>
        <w:t xml:space="preserve"> corresponding to the </w:t>
      </w:r>
      <w:proofErr w:type="spellStart"/>
      <w:r w:rsidR="006240F6">
        <w:rPr>
          <w:color w:val="000000" w:themeColor="text1"/>
        </w:rPr>
        <w:t>QFeatures</w:t>
      </w:r>
      <w:proofErr w:type="spellEnd"/>
      <w:r w:rsidR="006240F6">
        <w:rPr>
          <w:color w:val="000000" w:themeColor="text1"/>
        </w:rPr>
        <w:t xml:space="preserve"> object. </w:t>
      </w:r>
      <w:r w:rsidR="00876836">
        <w:rPr>
          <w:color w:val="000000" w:themeColor="text1"/>
        </w:rPr>
        <w:t xml:space="preserve">The </w:t>
      </w:r>
      <w:proofErr w:type="spellStart"/>
      <w:r w:rsidR="00876836">
        <w:rPr>
          <w:color w:val="000000" w:themeColor="text1"/>
        </w:rPr>
        <w:t>colData</w:t>
      </w:r>
      <w:proofErr w:type="spellEnd"/>
      <w:r w:rsidR="00876836">
        <w:rPr>
          <w:color w:val="000000" w:themeColor="text1"/>
        </w:rPr>
        <w:t xml:space="preserve"> composing the </w:t>
      </w:r>
      <w:proofErr w:type="spellStart"/>
      <w:r w:rsidR="00876836">
        <w:rPr>
          <w:color w:val="000000" w:themeColor="text1"/>
        </w:rPr>
        <w:t>QFeatures</w:t>
      </w:r>
      <w:proofErr w:type="spellEnd"/>
      <w:r w:rsidR="00876836">
        <w:rPr>
          <w:color w:val="000000" w:themeColor="text1"/>
        </w:rPr>
        <w:t xml:space="preserve"> experiment </w:t>
      </w:r>
      <w:r w:rsidR="00E17CDA">
        <w:rPr>
          <w:color w:val="000000" w:themeColor="text1"/>
        </w:rPr>
        <w:t>contains sample metadata describing the experiment</w:t>
      </w:r>
      <w:r w:rsidR="00876836">
        <w:rPr>
          <w:color w:val="000000" w:themeColor="text1"/>
        </w:rPr>
        <w:t xml:space="preserve"> </w:t>
      </w:r>
      <w:r w:rsidR="006240F6">
        <w:rPr>
          <w:color w:val="000000" w:themeColor="text1"/>
        </w:rPr>
        <w:t>and must include descriptors core to every MSP-MS experiment</w:t>
      </w:r>
      <w:r w:rsidR="000D0A7D">
        <w:rPr>
          <w:color w:val="000000" w:themeColor="text1"/>
        </w:rPr>
        <w:t>:</w:t>
      </w:r>
      <w:r w:rsidR="006240F6">
        <w:rPr>
          <w:color w:val="000000" w:themeColor="text1"/>
        </w:rPr>
        <w:t xml:space="preserve"> </w:t>
      </w:r>
      <w:r w:rsidR="00876836">
        <w:rPr>
          <w:color w:val="000000" w:themeColor="text1"/>
        </w:rPr>
        <w:t>“group”, “condition”, and “time”</w:t>
      </w:r>
      <w:r w:rsidR="00E17CDA">
        <w:rPr>
          <w:color w:val="000000" w:themeColor="text1"/>
        </w:rPr>
        <w:t xml:space="preserve">. </w:t>
      </w:r>
    </w:p>
    <w:p w14:paraId="15C9753F" w14:textId="77777777" w:rsidR="00786B56" w:rsidRPr="00E17CDA" w:rsidRDefault="00786B56" w:rsidP="00311775">
      <w:pPr>
        <w:spacing w:line="480" w:lineRule="auto"/>
        <w:rPr>
          <w:color w:val="000000" w:themeColor="text1"/>
        </w:rPr>
      </w:pPr>
    </w:p>
    <w:p w14:paraId="74041621" w14:textId="77777777" w:rsidR="003E6855" w:rsidRDefault="00311775" w:rsidP="00311775">
      <w:pPr>
        <w:spacing w:line="480" w:lineRule="auto"/>
        <w:rPr>
          <w:b/>
          <w:bCs/>
          <w:color w:val="000000" w:themeColor="text1"/>
        </w:rPr>
      </w:pPr>
      <w:r>
        <w:rPr>
          <w:b/>
          <w:bCs/>
          <w:color w:val="000000" w:themeColor="text1"/>
        </w:rPr>
        <w:t>Data Processing</w:t>
      </w:r>
    </w:p>
    <w:p w14:paraId="27B0CEE8" w14:textId="41AB13CF" w:rsidR="00311775" w:rsidRDefault="003D7A97" w:rsidP="00311775">
      <w:pPr>
        <w:spacing w:line="480" w:lineRule="auto"/>
        <w:rPr>
          <w:color w:val="000000" w:themeColor="text1"/>
        </w:rPr>
      </w:pPr>
      <w:r>
        <w:rPr>
          <w:color w:val="000000" w:themeColor="text1"/>
        </w:rPr>
        <w:t xml:space="preserve">Peptide values are subjected to </w:t>
      </w:r>
      <w:r w:rsidR="003E6855">
        <w:rPr>
          <w:color w:val="000000" w:themeColor="text1"/>
        </w:rPr>
        <w:t>log</w:t>
      </w:r>
      <w:r w:rsidR="003E6855" w:rsidRPr="00FE7016">
        <w:rPr>
          <w:color w:val="000000" w:themeColor="text1"/>
          <w:vertAlign w:val="subscript"/>
        </w:rPr>
        <w:t>2</w:t>
      </w:r>
      <w:r w:rsidR="003E6855">
        <w:rPr>
          <w:color w:val="000000" w:themeColor="text1"/>
        </w:rPr>
        <w:t xml:space="preserve"> </w:t>
      </w:r>
      <w:r>
        <w:rPr>
          <w:color w:val="000000" w:themeColor="text1"/>
        </w:rPr>
        <w:t>transformation</w:t>
      </w:r>
      <w:r w:rsidR="009726FD">
        <w:rPr>
          <w:color w:val="000000" w:themeColor="text1"/>
        </w:rPr>
        <w:t xml:space="preserve"> followed by a</w:t>
      </w:r>
      <w:r w:rsidR="003E6855">
        <w:rPr>
          <w:color w:val="000000" w:themeColor="text1"/>
        </w:rPr>
        <w:t xml:space="preserve"> median centered normalization</w:t>
      </w:r>
      <w:r w:rsidR="009726FD">
        <w:rPr>
          <w:color w:val="000000" w:themeColor="text1"/>
        </w:rPr>
        <w:t xml:space="preserve"> utilizing the</w:t>
      </w:r>
      <w:r w:rsidR="003E6855">
        <w:rPr>
          <w:color w:val="000000" w:themeColor="text1"/>
        </w:rPr>
        <w:t xml:space="preserve"> </w:t>
      </w:r>
      <w:proofErr w:type="spellStart"/>
      <w:proofErr w:type="gramStart"/>
      <w:r w:rsidR="003E6855" w:rsidRPr="003E6855">
        <w:rPr>
          <w:color w:val="000000" w:themeColor="text1"/>
        </w:rPr>
        <w:t>center.median</w:t>
      </w:r>
      <w:proofErr w:type="spellEnd"/>
      <w:proofErr w:type="gramEnd"/>
      <w:r w:rsidR="003E6855">
        <w:rPr>
          <w:color w:val="000000" w:themeColor="text1"/>
        </w:rPr>
        <w:t xml:space="preserve"> metho</w:t>
      </w:r>
      <w:r w:rsidR="00876836">
        <w:rPr>
          <w:color w:val="000000" w:themeColor="text1"/>
        </w:rPr>
        <w:t xml:space="preserve">d. Due to the </w:t>
      </w:r>
      <w:commentRangeStart w:id="34"/>
      <w:r w:rsidR="00876836" w:rsidRPr="00876836">
        <w:rPr>
          <w:color w:val="000000" w:themeColor="text1"/>
        </w:rPr>
        <w:t>left-censored</w:t>
      </w:r>
      <w:r w:rsidR="00876836">
        <w:rPr>
          <w:color w:val="000000" w:themeColor="text1"/>
        </w:rPr>
        <w:t xml:space="preserve"> nature </w:t>
      </w:r>
      <w:commentRangeEnd w:id="34"/>
      <w:r w:rsidR="009665E2">
        <w:rPr>
          <w:rStyle w:val="CommentReference"/>
        </w:rPr>
        <w:commentReference w:id="34"/>
      </w:r>
      <w:r w:rsidR="00876836">
        <w:rPr>
          <w:color w:val="000000" w:themeColor="text1"/>
        </w:rPr>
        <w:t xml:space="preserve">of MSP-MS data, imputation is subsequently performed using the </w:t>
      </w:r>
      <w:r w:rsidR="003E6855" w:rsidRPr="003E6855">
        <w:rPr>
          <w:color w:val="000000" w:themeColor="text1"/>
        </w:rPr>
        <w:t>QRILC</w:t>
      </w:r>
      <w:r w:rsidR="003E6855">
        <w:rPr>
          <w:color w:val="000000" w:themeColor="text1"/>
        </w:rPr>
        <w:t xml:space="preserve"> method. Lastly, the data is reverse log</w:t>
      </w:r>
      <w:r w:rsidR="003E6855" w:rsidRPr="002F2819">
        <w:rPr>
          <w:color w:val="000000" w:themeColor="text1"/>
          <w:vertAlign w:val="subscript"/>
        </w:rPr>
        <w:t>2</w:t>
      </w:r>
      <w:r w:rsidR="003E6855">
        <w:rPr>
          <w:color w:val="000000" w:themeColor="text1"/>
        </w:rPr>
        <w:t xml:space="preserve"> transformed. </w:t>
      </w:r>
      <w:r w:rsidR="009726FD">
        <w:rPr>
          <w:color w:val="000000" w:themeColor="text1"/>
        </w:rPr>
        <w:t xml:space="preserve">All data manipulation is performed using </w:t>
      </w:r>
      <w:proofErr w:type="spellStart"/>
      <w:r w:rsidR="009726FD">
        <w:rPr>
          <w:color w:val="000000" w:themeColor="text1"/>
        </w:rPr>
        <w:t>MScoreutils</w:t>
      </w:r>
      <w:proofErr w:type="spellEnd"/>
      <w:r w:rsidR="00D16FD5">
        <w:rPr>
          <w:color w:val="000000" w:themeColor="text1"/>
        </w:rPr>
        <w:t xml:space="preserve"> </w:t>
      </w:r>
      <w:r w:rsidR="00D16FD5">
        <w:rPr>
          <w:color w:val="000000" w:themeColor="text1"/>
        </w:rPr>
        <w:fldChar w:fldCharType="begin"/>
      </w:r>
      <w:r w:rsidR="00E3194C">
        <w:rPr>
          <w:color w:val="000000" w:themeColor="text1"/>
        </w:rPr>
        <w:instrText xml:space="preserve"> ADDIN ZOTERO_ITEM CSL_CITATION {"citationID":"FzQI02cu","properties":{"formattedCitation":"\\super 14\\nosupersub{}","plainCitation":"14","noteIndex":0},"citationItems":[{"id":6565,"uris":["http://zotero.org/users/6494753/items/W76J2YRU"],"itemData":{"id":6565,"type":"article-journal","abstract":"Liquid chromatography-mass spectrometry (LC-MS)-based untargeted metabolomics experiments have become increasingly popular because of the wide range of metabolites that can be analyzed and the possibility to measure novel compounds. LC-MS instrumentation and analysis conditions can differ substantially among laboratories and experiments, thus resulting in nonstandardized datasets demanding customized annotation workﬂows. We present an ecosystem of R packages, centered around the MetaboCoreUtils, MetaboAnnotation and CompoundDb packages that together provide a modular infrastructure for the annotation of untargeted metabolomics data. Initial annotation can be performed based on MS1 properties such as m/z and retention times, followed by an MS2-based annotation in which experimental fragment spectra are compared against a reference library. Such reference databases can be created and managed with the CompoundDb package. The ecosystem supports data from a variety of formats, including, but not limited to, MSP, MGF, mzML, mzXML, netCDF as well as MassBank text ﬁles and SQL databases. Through its highly customizable functionality, the presented infrastructure allows to build reproducible annotation workﬂows tailored for and adapted to most untargeted LC-MS-based datasets. All core functionality, which supports base R data types, is exported, also facilitating its re-use in other R packages. Finally, all packages are thoroughly unit-tested and documented and are available on GitHub and through Bioconductor.","container-title":"Metabolites","DOI":"10.3390/metabo12020173","ISSN":"2218-1989","issue":"2","journalAbbreviation":"Metabolites","language":"en","license":"https://creativecommons.org/licenses/by/4.0/","page":"173","source":"DOI.org (Crossref)","title":"A Modular and Expandable Ecosystem for Metabolomics Data Annotation in R","volume":"12","author":[{"family":"Rainer","given":"Johannes"},{"family":"Vicini","given":"Andrea"},{"family":"Salzer","given":"Liesa"},{"family":"Stanstrup","given":"Jan"},{"family":"Badia","given":"Josep M."},{"family":"Neumann","given":"Steffen"},{"family":"Stravs","given":"Michael A."},{"family":"Verri Hernandes","given":"Vinicius"},{"family":"Gatto","given":"Laurent"},{"family":"Gibb","given":"Sebastian"},{"family":"Witting","given":"Michael"}],"issued":{"date-parts":[["2022",2,11]]}}}],"schema":"https://github.com/citation-style-language/schema/raw/master/csl-citation.json"} </w:instrText>
      </w:r>
      <w:r w:rsidR="00D16FD5">
        <w:rPr>
          <w:color w:val="000000" w:themeColor="text1"/>
        </w:rPr>
        <w:fldChar w:fldCharType="separate"/>
      </w:r>
      <w:r w:rsidR="00E3194C" w:rsidRPr="00E3194C">
        <w:rPr>
          <w:rFonts w:ascii="Aptos" w:cs="Times New Roman"/>
          <w:color w:val="000000"/>
          <w:vertAlign w:val="superscript"/>
        </w:rPr>
        <w:t>14</w:t>
      </w:r>
      <w:r w:rsidR="00D16FD5">
        <w:rPr>
          <w:color w:val="000000" w:themeColor="text1"/>
        </w:rPr>
        <w:fldChar w:fldCharType="end"/>
      </w:r>
      <w:r w:rsidR="009726FD">
        <w:rPr>
          <w:color w:val="000000" w:themeColor="text1"/>
        </w:rPr>
        <w:t xml:space="preserve">. </w:t>
      </w:r>
      <w:r w:rsidR="00CD35E1">
        <w:rPr>
          <w:color w:val="000000" w:themeColor="text1"/>
        </w:rPr>
        <w:t xml:space="preserve"> D</w:t>
      </w:r>
      <w:r w:rsidR="009726FD">
        <w:rPr>
          <w:color w:val="000000" w:themeColor="text1"/>
        </w:rPr>
        <w:t xml:space="preserve">ata resulting from each step </w:t>
      </w:r>
      <w:r w:rsidR="00F26AD2">
        <w:rPr>
          <w:color w:val="000000" w:themeColor="text1"/>
        </w:rPr>
        <w:t>of data processing i</w:t>
      </w:r>
      <w:r w:rsidR="009726FD">
        <w:rPr>
          <w:color w:val="000000" w:themeColor="text1"/>
        </w:rPr>
        <w:t xml:space="preserve">s stored within the resulting </w:t>
      </w:r>
      <w:proofErr w:type="spellStart"/>
      <w:r w:rsidR="009726FD">
        <w:rPr>
          <w:color w:val="000000" w:themeColor="text1"/>
        </w:rPr>
        <w:t>QFeatures</w:t>
      </w:r>
      <w:proofErr w:type="spellEnd"/>
      <w:r w:rsidR="009726FD">
        <w:rPr>
          <w:color w:val="000000" w:themeColor="text1"/>
        </w:rPr>
        <w:t xml:space="preserve"> object as </w:t>
      </w:r>
      <w:proofErr w:type="spellStart"/>
      <w:r w:rsidR="009726FD">
        <w:rPr>
          <w:color w:val="000000" w:themeColor="text1"/>
        </w:rPr>
        <w:t>SummarizedExperiment</w:t>
      </w:r>
      <w:proofErr w:type="spellEnd"/>
      <w:r w:rsidR="009726FD">
        <w:rPr>
          <w:color w:val="000000" w:themeColor="text1"/>
        </w:rPr>
        <w:t xml:space="preserve"> object</w:t>
      </w:r>
      <w:r w:rsidR="00F26AD2">
        <w:rPr>
          <w:color w:val="000000" w:themeColor="text1"/>
        </w:rPr>
        <w:t>s</w:t>
      </w:r>
      <w:r w:rsidR="006240F6">
        <w:rPr>
          <w:color w:val="000000" w:themeColor="text1"/>
        </w:rPr>
        <w:t xml:space="preserve"> named </w:t>
      </w:r>
      <w:r w:rsidR="009726FD">
        <w:rPr>
          <w:color w:val="000000" w:themeColor="text1"/>
        </w:rPr>
        <w:t>“</w:t>
      </w:r>
      <w:r w:rsidR="006240F6">
        <w:rPr>
          <w:color w:val="000000" w:themeColor="text1"/>
        </w:rPr>
        <w:t>log2_peptides”, “log2_peptides_norm”, “log2_peptides_norm_imputed”, and “</w:t>
      </w:r>
      <w:proofErr w:type="spellStart"/>
      <w:r w:rsidR="006240F6">
        <w:rPr>
          <w:color w:val="000000" w:themeColor="text1"/>
        </w:rPr>
        <w:t>peptides_norm</w:t>
      </w:r>
      <w:proofErr w:type="spellEnd"/>
      <w:r w:rsidR="006240F6">
        <w:rPr>
          <w:color w:val="000000" w:themeColor="text1"/>
        </w:rPr>
        <w:t xml:space="preserve">” respectively. </w:t>
      </w:r>
      <w:r w:rsidR="003E6855">
        <w:rPr>
          <w:color w:val="000000" w:themeColor="text1"/>
        </w:rPr>
        <w:t xml:space="preserve"> </w:t>
      </w:r>
    </w:p>
    <w:p w14:paraId="773BB9F2" w14:textId="77777777" w:rsidR="00AC090D" w:rsidRPr="00876836" w:rsidRDefault="00AC090D" w:rsidP="00311775">
      <w:pPr>
        <w:spacing w:line="480" w:lineRule="auto"/>
        <w:rPr>
          <w:color w:val="000000" w:themeColor="text1"/>
        </w:rPr>
      </w:pPr>
    </w:p>
    <w:p w14:paraId="0D7E1E63" w14:textId="270C7AA0" w:rsidR="00311775" w:rsidRDefault="00E17CDA" w:rsidP="00311775">
      <w:pPr>
        <w:spacing w:line="480" w:lineRule="auto"/>
        <w:rPr>
          <w:b/>
          <w:bCs/>
          <w:color w:val="000000" w:themeColor="text1"/>
        </w:rPr>
      </w:pPr>
      <w:r>
        <w:rPr>
          <w:b/>
          <w:bCs/>
          <w:color w:val="000000" w:themeColor="text1"/>
        </w:rPr>
        <w:t>Statistics</w:t>
      </w:r>
    </w:p>
    <w:p w14:paraId="1126CA5C" w14:textId="1A16C123" w:rsidR="00E17CDA" w:rsidRDefault="00E17CDA" w:rsidP="00311775">
      <w:pPr>
        <w:spacing w:line="480" w:lineRule="auto"/>
        <w:rPr>
          <w:color w:val="000000" w:themeColor="text1"/>
        </w:rPr>
      </w:pPr>
      <w:del w:id="35" w:author="O'Donoghue, Anthony" w:date="2024-12-02T18:08:00Z" w16du:dateUtc="2024-12-03T02:08:00Z">
        <w:r w:rsidRPr="004F6E72" w:rsidDel="004F6E72">
          <w:rPr>
            <w:i/>
            <w:iCs/>
            <w:color w:val="000000" w:themeColor="text1"/>
            <w:rPrChange w:id="36" w:author="O'Donoghue, Anthony" w:date="2024-12-02T18:08:00Z" w16du:dateUtc="2024-12-03T02:08:00Z">
              <w:rPr>
                <w:color w:val="000000" w:themeColor="text1"/>
              </w:rPr>
            </w:rPrChange>
          </w:rPr>
          <w:delText xml:space="preserve">Mspms </w:delText>
        </w:r>
      </w:del>
      <w:ins w:id="37" w:author="O'Donoghue, Anthony" w:date="2024-12-02T18:09:00Z" w16du:dateUtc="2024-12-03T02:09:00Z">
        <w:r w:rsidR="00AC6054">
          <w:rPr>
            <w:i/>
            <w:iCs/>
            <w:color w:val="000000" w:themeColor="text1"/>
          </w:rPr>
          <w:t>M</w:t>
        </w:r>
      </w:ins>
      <w:ins w:id="38" w:author="O'Donoghue, Anthony" w:date="2024-12-02T18:08:00Z" w16du:dateUtc="2024-12-03T02:08:00Z">
        <w:r w:rsidR="004F6E72" w:rsidRPr="004F6E72">
          <w:rPr>
            <w:i/>
            <w:iCs/>
            <w:color w:val="000000" w:themeColor="text1"/>
            <w:rPrChange w:id="39" w:author="O'Donoghue, Anthony" w:date="2024-12-02T18:08:00Z" w16du:dateUtc="2024-12-03T02:08:00Z">
              <w:rPr>
                <w:color w:val="000000" w:themeColor="text1"/>
              </w:rPr>
            </w:rPrChange>
          </w:rPr>
          <w:t>spms</w:t>
        </w:r>
        <w:r w:rsidR="004F6E72">
          <w:rPr>
            <w:color w:val="000000" w:themeColor="text1"/>
          </w:rPr>
          <w:t xml:space="preserve"> </w:t>
        </w:r>
      </w:ins>
      <w:r>
        <w:rPr>
          <w:color w:val="000000" w:themeColor="text1"/>
        </w:rPr>
        <w:t>calculate</w:t>
      </w:r>
      <w:r w:rsidR="00C90975">
        <w:rPr>
          <w:color w:val="000000" w:themeColor="text1"/>
        </w:rPr>
        <w:t>s</w:t>
      </w:r>
      <w:r>
        <w:rPr>
          <w:color w:val="000000" w:themeColor="text1"/>
        </w:rPr>
        <w:t xml:space="preserve"> the log</w:t>
      </w:r>
      <w:r w:rsidRPr="002F2819">
        <w:rPr>
          <w:color w:val="000000" w:themeColor="text1"/>
          <w:vertAlign w:val="subscript"/>
        </w:rPr>
        <w:t>2</w:t>
      </w:r>
      <w:r>
        <w:rPr>
          <w:color w:val="000000" w:themeColor="text1"/>
        </w:rPr>
        <w:t xml:space="preserve"> fold change </w:t>
      </w:r>
      <w:r w:rsidR="00C90975">
        <w:rPr>
          <w:color w:val="000000" w:themeColor="text1"/>
        </w:rPr>
        <w:t xml:space="preserve">relative to the user specified denominator in </w:t>
      </w:r>
      <w:proofErr w:type="spellStart"/>
      <w:r w:rsidR="00C90975">
        <w:rPr>
          <w:color w:val="000000" w:themeColor="text1"/>
        </w:rPr>
        <w:t>colData</w:t>
      </w:r>
      <w:proofErr w:type="spellEnd"/>
      <w:r w:rsidR="00C90975">
        <w:rPr>
          <w:color w:val="000000" w:themeColor="text1"/>
        </w:rPr>
        <w:t xml:space="preserve"> </w:t>
      </w:r>
      <w:r>
        <w:rPr>
          <w:color w:val="000000" w:themeColor="text1"/>
        </w:rPr>
        <w:t xml:space="preserve">and then performs pairwise t-tests with </w:t>
      </w:r>
      <w:r w:rsidR="00876836">
        <w:rPr>
          <w:color w:val="000000" w:themeColor="text1"/>
        </w:rPr>
        <w:t>FDR</w:t>
      </w:r>
      <w:r>
        <w:rPr>
          <w:color w:val="000000" w:themeColor="text1"/>
        </w:rPr>
        <w:t xml:space="preserve"> p adjustment</w:t>
      </w:r>
      <w:r w:rsidR="003E6855">
        <w:rPr>
          <w:color w:val="000000" w:themeColor="text1"/>
        </w:rPr>
        <w:t xml:space="preserve"> </w:t>
      </w:r>
      <w:r w:rsidR="00876836">
        <w:rPr>
          <w:color w:val="000000" w:themeColor="text1"/>
        </w:rPr>
        <w:t>as implemented in</w:t>
      </w:r>
      <w:r w:rsidR="003E6855">
        <w:rPr>
          <w:color w:val="000000" w:themeColor="text1"/>
        </w:rPr>
        <w:t xml:space="preserve"> the Rstatix</w:t>
      </w:r>
      <w:r w:rsidR="002F2819">
        <w:rPr>
          <w:color w:val="000000" w:themeColor="text1"/>
        </w:rPr>
        <w:fldChar w:fldCharType="begin"/>
      </w:r>
      <w:r w:rsidR="00E3194C">
        <w:rPr>
          <w:color w:val="000000" w:themeColor="text1"/>
        </w:rPr>
        <w:instrText xml:space="preserve"> ADDIN ZOTERO_ITEM CSL_CITATION {"citationID":"UCHvbFYo","properties":{"formattedCitation":"\\super 15\\nosupersub{}","plainCitation":"15","noteIndex":0},"citationItems":[{"id":6184,"uris":["http://zotero.org/users/6494753/items/KTDL3GPJ"],"itemData":{"id":6184,"type":"software","abstract":"Provides a simple and intuitive pipe-friendly framework, coherent with the 'tidyverse' design philosophy, for performing basic statistical tests, including t-test, Wilcoxon test, ANOVA, Kruskal-Wallis and correlation analyses. The output of each test is automatically transformed into a tidy data frame to facilitate visualization. Additional functions are available for reshaping, reordering, manipulating and visualizing correlation matrix. Functions are also included to facilitate the analysis of factorial experiments, including purely 'within-Ss' designs (repeated measures), purely 'between-Ss' designs, and mixed 'within-and-between-Ss' designs. It's also possible to compute several effect size metrics, including \"eta squared\" for ANOVA, \"Cohen's d\" for t-test and 'Cramer V' for the association between categorical variables. The package contains helper functions for identifying univariate and multivariate outliers, assessing normality and homogeneity of variances.","license":"GPL-2","source":"R-Packages","title":"rstatix: Pipe-Friendly Framework for Basic Statistical Tests","title-short":"rstatix","URL":"https://cran.r-project.org/web/packages/rstatix/index.html","version":"0.7.2","author":[{"family":"Kassambara","given":"Alboukadel"}],"accessed":{"date-parts":[["2024",4,22]]},"issued":{"date-parts":[["2023",2,1]]}}}],"schema":"https://github.com/citation-style-language/schema/raw/master/csl-citation.json"} </w:instrText>
      </w:r>
      <w:r w:rsidR="002F2819">
        <w:rPr>
          <w:color w:val="000000" w:themeColor="text1"/>
        </w:rPr>
        <w:fldChar w:fldCharType="separate"/>
      </w:r>
      <w:r w:rsidR="00E3194C" w:rsidRPr="00E3194C">
        <w:rPr>
          <w:rFonts w:ascii="Aptos" w:cs="Times New Roman"/>
          <w:color w:val="000000"/>
          <w:vertAlign w:val="superscript"/>
        </w:rPr>
        <w:t>15</w:t>
      </w:r>
      <w:r w:rsidR="002F2819">
        <w:rPr>
          <w:color w:val="000000" w:themeColor="text1"/>
        </w:rPr>
        <w:fldChar w:fldCharType="end"/>
      </w:r>
      <w:r w:rsidR="002F2819">
        <w:rPr>
          <w:color w:val="000000" w:themeColor="text1"/>
        </w:rPr>
        <w:t xml:space="preserve"> </w:t>
      </w:r>
      <w:r w:rsidR="003E6855">
        <w:rPr>
          <w:color w:val="000000" w:themeColor="text1"/>
        </w:rPr>
        <w:t xml:space="preserve"> package</w:t>
      </w:r>
      <w:r w:rsidR="00F26AD2">
        <w:rPr>
          <w:color w:val="000000" w:themeColor="text1"/>
        </w:rPr>
        <w:t xml:space="preserve"> using the </w:t>
      </w:r>
      <w:proofErr w:type="spellStart"/>
      <w:r w:rsidR="00F26AD2">
        <w:rPr>
          <w:color w:val="000000" w:themeColor="text1"/>
        </w:rPr>
        <w:t>peptides_norm</w:t>
      </w:r>
      <w:proofErr w:type="spellEnd"/>
      <w:r w:rsidR="00F26AD2">
        <w:rPr>
          <w:color w:val="000000" w:themeColor="text1"/>
        </w:rPr>
        <w:t xml:space="preserve"> values</w:t>
      </w:r>
      <w:r w:rsidR="003E6855">
        <w:rPr>
          <w:color w:val="000000" w:themeColor="text1"/>
        </w:rPr>
        <w:t>.</w:t>
      </w:r>
      <w:r>
        <w:rPr>
          <w:color w:val="000000" w:themeColor="text1"/>
        </w:rPr>
        <w:t xml:space="preserve"> </w:t>
      </w:r>
      <w:r w:rsidR="00C90975">
        <w:rPr>
          <w:color w:val="000000" w:themeColor="text1"/>
        </w:rPr>
        <w:t xml:space="preserve">By </w:t>
      </w:r>
      <w:r w:rsidR="006240F6">
        <w:rPr>
          <w:color w:val="000000" w:themeColor="text1"/>
        </w:rPr>
        <w:t>default,</w:t>
      </w:r>
      <w:r w:rsidR="00C90975">
        <w:rPr>
          <w:color w:val="000000" w:themeColor="text1"/>
        </w:rPr>
        <w:t xml:space="preserve"> s</w:t>
      </w:r>
      <w:r w:rsidR="00876836">
        <w:rPr>
          <w:color w:val="000000" w:themeColor="text1"/>
        </w:rPr>
        <w:t>ignificant</w:t>
      </w:r>
      <w:r>
        <w:rPr>
          <w:color w:val="000000" w:themeColor="text1"/>
        </w:rPr>
        <w:t xml:space="preserve"> peptides are denotated as having a </w:t>
      </w:r>
      <w:proofErr w:type="spellStart"/>
      <w:r>
        <w:rPr>
          <w:color w:val="000000" w:themeColor="text1"/>
        </w:rPr>
        <w:t>p.adj</w:t>
      </w:r>
      <w:proofErr w:type="spellEnd"/>
      <w:r>
        <w:rPr>
          <w:color w:val="000000" w:themeColor="text1"/>
        </w:rPr>
        <w:t xml:space="preserve"> &lt; 0.05 and log</w:t>
      </w:r>
      <w:r w:rsidRPr="005B324E">
        <w:rPr>
          <w:color w:val="000000" w:themeColor="text1"/>
          <w:vertAlign w:val="subscript"/>
        </w:rPr>
        <w:t>2</w:t>
      </w:r>
      <w:r w:rsidR="00F26AD2">
        <w:rPr>
          <w:color w:val="000000" w:themeColor="text1"/>
        </w:rPr>
        <w:t xml:space="preserve"> fold change</w:t>
      </w:r>
      <w:r>
        <w:rPr>
          <w:color w:val="000000" w:themeColor="text1"/>
        </w:rPr>
        <w:t xml:space="preserve"> &gt; 3 relative to time 0</w:t>
      </w:r>
      <w:r w:rsidR="00C90975">
        <w:rPr>
          <w:color w:val="000000" w:themeColor="text1"/>
        </w:rPr>
        <w:t>.</w:t>
      </w:r>
    </w:p>
    <w:p w14:paraId="6DB067C9" w14:textId="77777777" w:rsidR="00786B56" w:rsidRPr="00E17CDA" w:rsidRDefault="00786B56" w:rsidP="00311775">
      <w:pPr>
        <w:spacing w:line="480" w:lineRule="auto"/>
        <w:rPr>
          <w:color w:val="000000" w:themeColor="text1"/>
        </w:rPr>
      </w:pPr>
    </w:p>
    <w:p w14:paraId="068FE68A" w14:textId="0BC4E5BF" w:rsidR="00311775" w:rsidRDefault="00E17CDA" w:rsidP="00311775">
      <w:pPr>
        <w:spacing w:line="480" w:lineRule="auto"/>
        <w:rPr>
          <w:b/>
          <w:bCs/>
          <w:color w:val="000000" w:themeColor="text1"/>
        </w:rPr>
      </w:pPr>
      <w:r>
        <w:rPr>
          <w:b/>
          <w:bCs/>
          <w:color w:val="000000" w:themeColor="text1"/>
        </w:rPr>
        <w:lastRenderedPageBreak/>
        <w:t>Visualizations</w:t>
      </w:r>
    </w:p>
    <w:p w14:paraId="317BEB37" w14:textId="7E63E6CE" w:rsidR="00C90975" w:rsidRDefault="00E17CDA" w:rsidP="00311775">
      <w:pPr>
        <w:spacing w:line="480" w:lineRule="auto"/>
        <w:rPr>
          <w:color w:val="000000" w:themeColor="text1"/>
        </w:rPr>
      </w:pPr>
      <w:r w:rsidRPr="004F6E72">
        <w:rPr>
          <w:i/>
          <w:iCs/>
          <w:color w:val="000000" w:themeColor="text1"/>
          <w:rPrChange w:id="40" w:author="O'Donoghue, Anthony" w:date="2024-12-02T18:08:00Z" w16du:dateUtc="2024-12-03T02:08:00Z">
            <w:rPr>
              <w:color w:val="000000" w:themeColor="text1"/>
            </w:rPr>
          </w:rPrChange>
        </w:rPr>
        <w:t>Mspms</w:t>
      </w:r>
      <w:r>
        <w:rPr>
          <w:color w:val="000000" w:themeColor="text1"/>
        </w:rPr>
        <w:t xml:space="preserve"> supports </w:t>
      </w:r>
      <w:r w:rsidR="003D7A97">
        <w:rPr>
          <w:color w:val="000000" w:themeColor="text1"/>
        </w:rPr>
        <w:t>ggplot2</w:t>
      </w:r>
      <w:r w:rsidR="002F2819">
        <w:rPr>
          <w:color w:val="000000" w:themeColor="text1"/>
        </w:rPr>
        <w:t xml:space="preserve"> </w:t>
      </w:r>
      <w:r w:rsidR="002F2819">
        <w:rPr>
          <w:color w:val="000000" w:themeColor="text1"/>
        </w:rPr>
        <w:fldChar w:fldCharType="begin"/>
      </w:r>
      <w:r w:rsidR="00E3194C">
        <w:rPr>
          <w:color w:val="000000" w:themeColor="text1"/>
        </w:rPr>
        <w:instrText xml:space="preserve"> ADDIN ZOTERO_ITEM CSL_CITATION {"citationID":"YC6hJ4yC","properties":{"formattedCitation":"\\super 16\\nosupersub{}","plainCitation":"16","noteIndex":0},"citationItems":[{"id":6183,"uris":["http://zotero.org/users/6494753/items/XK3XH4TT"],"itemData":{"id":6183,"type":"software","abstract":"A system for 'declaratively' creating graphics, based on \"The Grammar of Graphics\". You provide the data, tell 'ggplot2' how to map variables to aesthetics, what graphical primitives to use, and it takes care of the details.","license":"MIT + file LICENSE","source":"R-Packages","title":"ggplot2: Create Elegant Data Visualisations Using the Grammar of Graphics","title-short":"ggplot2","URL":"https://cran.r-project.org/web/packages/ggplot2/index.html","version":"3.5.0","author":[{"family":"Wickham","given":"Hadley"},{"family":"Chang","given":"Winston"},{"family":"Henry","given":"Lionel"},{"family":"Pedersen","given":"Thomas Lin"},{"family":"Takahashi","given":"Kohske"},{"family":"Wilke","given":"Claus"},{"family":"Woo","given":"Kara"},{"family":"Yutani","given":"Hiroaki"},{"family":"Dunnington","given":"Dewey"},{"family":"Brand","given":"Teun","dropping-particle":"van den"},{"family":"Posit","given":""},{"family":"PBC","given":""}],"accessed":{"date-parts":[["2024",4,22]]},"issued":{"date-parts":[["2024",2,23]]}}}],"schema":"https://github.com/citation-style-language/schema/raw/master/csl-citation.json"} </w:instrText>
      </w:r>
      <w:r w:rsidR="002F2819">
        <w:rPr>
          <w:color w:val="000000" w:themeColor="text1"/>
        </w:rPr>
        <w:fldChar w:fldCharType="separate"/>
      </w:r>
      <w:r w:rsidR="00E3194C" w:rsidRPr="00E3194C">
        <w:rPr>
          <w:rFonts w:ascii="Aptos" w:cs="Times New Roman"/>
          <w:color w:val="000000"/>
          <w:vertAlign w:val="superscript"/>
        </w:rPr>
        <w:t>16</w:t>
      </w:r>
      <w:r w:rsidR="002F2819">
        <w:rPr>
          <w:color w:val="000000" w:themeColor="text1"/>
        </w:rPr>
        <w:fldChar w:fldCharType="end"/>
      </w:r>
      <w:r w:rsidR="003D7A97">
        <w:rPr>
          <w:color w:val="000000" w:themeColor="text1"/>
        </w:rPr>
        <w:t xml:space="preserve"> based </w:t>
      </w:r>
      <w:r w:rsidR="003E6855">
        <w:rPr>
          <w:color w:val="000000" w:themeColor="text1"/>
        </w:rPr>
        <w:t xml:space="preserve">plotting </w:t>
      </w:r>
      <w:r>
        <w:rPr>
          <w:color w:val="000000" w:themeColor="text1"/>
        </w:rPr>
        <w:t xml:space="preserve">of several types of </w:t>
      </w:r>
      <w:r w:rsidR="003D7A97">
        <w:rPr>
          <w:color w:val="000000" w:themeColor="text1"/>
        </w:rPr>
        <w:t>static visualizations including</w:t>
      </w:r>
      <w:r w:rsidR="003E6855">
        <w:rPr>
          <w:color w:val="000000" w:themeColor="text1"/>
        </w:rPr>
        <w:t xml:space="preserve"> </w:t>
      </w:r>
      <w:r w:rsidR="003D7A97">
        <w:rPr>
          <w:color w:val="000000" w:themeColor="text1"/>
        </w:rPr>
        <w:t>quality control</w:t>
      </w:r>
      <w:r>
        <w:rPr>
          <w:color w:val="000000" w:themeColor="text1"/>
        </w:rPr>
        <w:t xml:space="preserve">, PCA, </w:t>
      </w:r>
      <w:r w:rsidR="000110BD">
        <w:rPr>
          <w:color w:val="000000" w:themeColor="text1"/>
        </w:rPr>
        <w:t xml:space="preserve">volcano, </w:t>
      </w:r>
      <w:r>
        <w:rPr>
          <w:color w:val="000000" w:themeColor="text1"/>
        </w:rPr>
        <w:t>time course, and iceLogo plot</w:t>
      </w:r>
      <w:r w:rsidR="000110BD">
        <w:rPr>
          <w:color w:val="000000" w:themeColor="text1"/>
        </w:rPr>
        <w:t>s</w:t>
      </w:r>
      <w:r w:rsidR="003E6855">
        <w:rPr>
          <w:color w:val="000000" w:themeColor="text1"/>
        </w:rPr>
        <w:t>.</w:t>
      </w:r>
      <w:r w:rsidR="003D7A97">
        <w:rPr>
          <w:color w:val="000000" w:themeColor="text1"/>
        </w:rPr>
        <w:t xml:space="preserve"> Interactive heatmaps are plotted using the plotl</w:t>
      </w:r>
      <w:r w:rsidR="002F2819">
        <w:rPr>
          <w:color w:val="000000" w:themeColor="text1"/>
        </w:rPr>
        <w:t>y</w:t>
      </w:r>
      <w:r w:rsidR="00380863">
        <w:rPr>
          <w:color w:val="000000" w:themeColor="text1"/>
        </w:rPr>
        <w:fldChar w:fldCharType="begin"/>
      </w:r>
      <w:r w:rsidR="00E3194C">
        <w:rPr>
          <w:color w:val="000000" w:themeColor="text1"/>
        </w:rPr>
        <w:instrText xml:space="preserve"> ADDIN ZOTERO_ITEM CSL_CITATION {"citationID":"QlvuD3aV","properties":{"formattedCitation":"\\super 17\\nosupersub{}","plainCitation":"17","noteIndex":0},"citationItems":[{"id":6567,"uris":["http://zotero.org/users/6494753/items/CI44KTYS"],"itemData":{"id":6567,"type":"software","event-place":"Montréal, QC","publisher":"Plotly Technologies Inc","publisher-place":"Montréal, QC","title":"Collaborative data science","URL":"https://plot.ly","author":[{"family":"Plotly Technologies Inc.","given":""}],"issued":{"date-parts":[["2015"]]}}}],"schema":"https://github.com/citation-style-language/schema/raw/master/csl-citation.json"} </w:instrText>
      </w:r>
      <w:r w:rsidR="00380863">
        <w:rPr>
          <w:color w:val="000000" w:themeColor="text1"/>
        </w:rPr>
        <w:fldChar w:fldCharType="separate"/>
      </w:r>
      <w:r w:rsidR="00E3194C" w:rsidRPr="00E3194C">
        <w:rPr>
          <w:rFonts w:ascii="Aptos" w:cs="Times New Roman"/>
          <w:color w:val="000000"/>
          <w:vertAlign w:val="superscript"/>
        </w:rPr>
        <w:t>17</w:t>
      </w:r>
      <w:r w:rsidR="00380863">
        <w:rPr>
          <w:color w:val="000000" w:themeColor="text1"/>
        </w:rPr>
        <w:fldChar w:fldCharType="end"/>
      </w:r>
      <w:r w:rsidR="003D7A97">
        <w:rPr>
          <w:color w:val="000000" w:themeColor="text1"/>
        </w:rPr>
        <w:t xml:space="preserve"> based heatmaply</w:t>
      </w:r>
      <w:r w:rsidR="00380863">
        <w:rPr>
          <w:color w:val="000000" w:themeColor="text1"/>
        </w:rPr>
        <w:fldChar w:fldCharType="begin"/>
      </w:r>
      <w:r w:rsidR="00E3194C">
        <w:rPr>
          <w:color w:val="000000" w:themeColor="text1"/>
        </w:rPr>
        <w:instrText xml:space="preserve"> ADDIN ZOTERO_ITEM CSL_CITATION {"citationID":"B6GFg3Fq","properties":{"formattedCitation":"\\super 18\\nosupersub{}","plainCitation":"18","noteIndex":0},"citationItems":[{"id":6177,"uris":["http://zotero.org/users/6494753/items/Q4G7HQD6"],"itemData":{"id":6177,"type":"article-journal","abstract":"Summary: heatmaply is an R package for easily creating interactive cluster heatmaps that can be shared online as a stand-alone HTML ﬁle. Interactivity includes a tooltip display of values when hovering over cells, as well as the ability to zoom in to speciﬁc sections of the ﬁgure from the data matrix, the side dendrograms, or annotated labels. Thanks to the synergistic relationship between heatmaply and other R packages, the user is empowered by a reﬁned control over the statistical and visual aspects of the heatmap layout.","container-title":"Bioinformatics","DOI":"10.1093/bioinformatics/btx657","ISSN":"1367-4803, 1367-4811","issue":"9","language":"en","license":"http://creativecommons.org/licenses/by/4.0/","page":"1600-1602","source":"DOI.org (Crossref)","title":"heatmaply: an R package for creating interactive cluster heatmaps for online publishing","title-short":"heatmaply","volume":"34","author":[{"family":"Galili","given":"Tal"},{"family":"O’Callaghan","given":"Alan"},{"family":"Sidi","given":"Jonathan"},{"family":"Sievert","given":"Carson"}],"editor":[{"family":"Wren","given":"Jonathan"}],"issued":{"date-parts":[["2018",5,1]]}}}],"schema":"https://github.com/citation-style-language/schema/raw/master/csl-citation.json"} </w:instrText>
      </w:r>
      <w:r w:rsidR="00380863">
        <w:rPr>
          <w:color w:val="000000" w:themeColor="text1"/>
        </w:rPr>
        <w:fldChar w:fldCharType="separate"/>
      </w:r>
      <w:r w:rsidR="00E3194C" w:rsidRPr="00E3194C">
        <w:rPr>
          <w:rFonts w:ascii="Aptos" w:cs="Times New Roman"/>
          <w:color w:val="000000"/>
          <w:vertAlign w:val="superscript"/>
        </w:rPr>
        <w:t>18</w:t>
      </w:r>
      <w:r w:rsidR="00380863">
        <w:rPr>
          <w:color w:val="000000" w:themeColor="text1"/>
        </w:rPr>
        <w:fldChar w:fldCharType="end"/>
      </w:r>
      <w:r w:rsidR="003D7A97">
        <w:rPr>
          <w:color w:val="000000" w:themeColor="text1"/>
        </w:rPr>
        <w:t xml:space="preserve"> library</w:t>
      </w:r>
      <w:r w:rsidR="002F2819">
        <w:rPr>
          <w:color w:val="000000" w:themeColor="text1"/>
        </w:rPr>
        <w:t xml:space="preserve"> </w:t>
      </w:r>
      <w:r w:rsidR="003D7A97">
        <w:rPr>
          <w:color w:val="000000" w:themeColor="text1"/>
        </w:rPr>
        <w:t xml:space="preserve">. </w:t>
      </w:r>
    </w:p>
    <w:p w14:paraId="0F910102" w14:textId="77777777" w:rsidR="005B324E" w:rsidRPr="00E17CDA" w:rsidRDefault="005B324E" w:rsidP="00311775">
      <w:pPr>
        <w:spacing w:line="480" w:lineRule="auto"/>
        <w:rPr>
          <w:color w:val="000000" w:themeColor="text1"/>
        </w:rPr>
      </w:pPr>
    </w:p>
    <w:p w14:paraId="40CEC55A" w14:textId="164F0509" w:rsidR="00311775" w:rsidRDefault="00311775" w:rsidP="00311775">
      <w:pPr>
        <w:spacing w:line="480" w:lineRule="auto"/>
        <w:rPr>
          <w:b/>
          <w:bCs/>
          <w:color w:val="000000" w:themeColor="text1"/>
        </w:rPr>
      </w:pPr>
      <w:r>
        <w:rPr>
          <w:b/>
          <w:bCs/>
          <w:color w:val="000000" w:themeColor="text1"/>
        </w:rPr>
        <w:t>iceLogo Analysis</w:t>
      </w:r>
    </w:p>
    <w:p w14:paraId="4049DEA3" w14:textId="075EA445" w:rsidR="00F368C6" w:rsidRDefault="00311775" w:rsidP="00311775">
      <w:pPr>
        <w:spacing w:line="480" w:lineRule="auto"/>
        <w:rPr>
          <w:color w:val="000000" w:themeColor="text1"/>
        </w:rPr>
      </w:pPr>
      <w:r>
        <w:rPr>
          <w:color w:val="000000" w:themeColor="text1"/>
        </w:rPr>
        <w:t>iceLogo</w:t>
      </w:r>
      <w:r w:rsidR="005B324E">
        <w:rPr>
          <w:color w:val="000000" w:themeColor="text1"/>
        </w:rPr>
        <w:fldChar w:fldCharType="begin"/>
      </w:r>
      <w:r w:rsidR="00E3194C">
        <w:rPr>
          <w:color w:val="000000" w:themeColor="text1"/>
        </w:rPr>
        <w:instrText xml:space="preserve"> ADDIN ZOTERO_ITEM CSL_CITATION {"citationID":"FGRnvxw4","properties":{"formattedCitation":"\\super 19\\nosupersub{}","plainCitation":"19","noteIndex":0},"citationItems":[{"id":6199,"uris":["http://zotero.org/users/6494753/items/TM5Y4U2P"],"itemData":{"id":6199,"type":"article-journal","container-title":"Nature Methods","DOI":"10.1038/nmeth1109-786","ISSN":"1548-7091, 1548-7105","issue":"11","journalAbbreviation":"Nat Methods","language":"en","license":"http://www.springer.com/tdm","page":"786-787","source":"DOI.org (Crossref)","title":"Improved visualization of protein consensus sequences by iceLogo","volume":"6","author":[{"family":"Colaert","given":"Niklaas"},{"family":"Helsens","given":"Kenny"},{"family":"Martens","given":"Lennart"},{"family":"Vandekerckhove","given":"Joël"},{"family":"Gevaert","given":"Kris"}],"issued":{"date-parts":[["2009",11]]}}}],"schema":"https://github.com/citation-style-language/schema/raw/master/csl-citation.json"} </w:instrText>
      </w:r>
      <w:r w:rsidR="005B324E">
        <w:rPr>
          <w:color w:val="000000" w:themeColor="text1"/>
        </w:rPr>
        <w:fldChar w:fldCharType="separate"/>
      </w:r>
      <w:r w:rsidR="00E3194C" w:rsidRPr="00E3194C">
        <w:rPr>
          <w:rFonts w:ascii="Aptos" w:cs="Times New Roman"/>
          <w:color w:val="000000"/>
          <w:vertAlign w:val="superscript"/>
        </w:rPr>
        <w:t>19</w:t>
      </w:r>
      <w:r w:rsidR="005B324E">
        <w:rPr>
          <w:color w:val="000000" w:themeColor="text1"/>
        </w:rPr>
        <w:fldChar w:fldCharType="end"/>
      </w:r>
      <w:r>
        <w:rPr>
          <w:color w:val="000000" w:themeColor="text1"/>
        </w:rPr>
        <w:t xml:space="preserve"> analysis</w:t>
      </w:r>
      <w:r w:rsidR="00F368C6">
        <w:rPr>
          <w:color w:val="000000" w:themeColor="text1"/>
        </w:rPr>
        <w:t xml:space="preserve"> </w:t>
      </w:r>
      <w:r w:rsidR="000D0A7D">
        <w:rPr>
          <w:color w:val="000000" w:themeColor="text1"/>
        </w:rPr>
        <w:t>calculates</w:t>
      </w:r>
      <w:r w:rsidR="00F368C6" w:rsidRPr="00876836">
        <w:rPr>
          <w:color w:val="000000" w:themeColor="text1"/>
        </w:rPr>
        <w:t xml:space="preserve"> the chance of occurrence (p-value) of every amino acid </w:t>
      </w:r>
      <w:r w:rsidR="000D0A7D">
        <w:rPr>
          <w:color w:val="000000" w:themeColor="text1"/>
        </w:rPr>
        <w:t>surrounding the scissile bond</w:t>
      </w:r>
      <w:r w:rsidR="00CF6C31">
        <w:rPr>
          <w:color w:val="000000" w:themeColor="text1"/>
        </w:rPr>
        <w:t xml:space="preserve"> in the experimental </w:t>
      </w:r>
      <w:r w:rsidR="000D0A7D">
        <w:rPr>
          <w:color w:val="000000" w:themeColor="text1"/>
        </w:rPr>
        <w:t xml:space="preserve"> </w:t>
      </w:r>
      <w:r w:rsidR="00CF6C31">
        <w:rPr>
          <w:color w:val="000000" w:themeColor="text1"/>
        </w:rPr>
        <w:t xml:space="preserve">data relative to a user-defined reference set of possible scissile bond locations. We </w:t>
      </w:r>
      <w:r w:rsidR="00F368C6">
        <w:rPr>
          <w:color w:val="000000" w:themeColor="text1"/>
        </w:rPr>
        <w:t xml:space="preserve">implemented </w:t>
      </w:r>
      <w:r w:rsidR="00CF6C31">
        <w:rPr>
          <w:color w:val="000000" w:themeColor="text1"/>
        </w:rPr>
        <w:t xml:space="preserve">this approach in </w:t>
      </w:r>
      <w:r w:rsidR="00F368C6">
        <w:rPr>
          <w:color w:val="000000" w:themeColor="text1"/>
        </w:rPr>
        <w:t xml:space="preserve">R, </w:t>
      </w:r>
      <w:r w:rsidR="00CF6C31">
        <w:rPr>
          <w:color w:val="000000" w:themeColor="text1"/>
        </w:rPr>
        <w:t>using the</w:t>
      </w:r>
      <w:r w:rsidR="00F368C6">
        <w:rPr>
          <w:color w:val="000000" w:themeColor="text1"/>
        </w:rPr>
        <w:t xml:space="preserve"> previously described Java implementation</w:t>
      </w:r>
      <w:r w:rsidR="00CF6C31">
        <w:rPr>
          <w:color w:val="000000" w:themeColor="text1"/>
        </w:rPr>
        <w:t xml:space="preserve"> as a reference</w:t>
      </w:r>
      <w:r w:rsidR="00F368C6">
        <w:rPr>
          <w:color w:val="000000" w:themeColor="text1"/>
        </w:rPr>
        <w:t xml:space="preserve">. </w:t>
      </w:r>
      <w:r w:rsidR="00061186">
        <w:rPr>
          <w:color w:val="000000" w:themeColor="text1"/>
        </w:rPr>
        <w:t xml:space="preserve"> The underlying logic is described below.</w:t>
      </w:r>
    </w:p>
    <w:p w14:paraId="70F54591" w14:textId="77777777" w:rsidR="006240F6" w:rsidRDefault="006240F6" w:rsidP="00311775">
      <w:pPr>
        <w:spacing w:line="480" w:lineRule="auto"/>
        <w:rPr>
          <w:color w:val="000000" w:themeColor="text1"/>
        </w:rPr>
      </w:pPr>
    </w:p>
    <w:p w14:paraId="400DF05A" w14:textId="1CFE2820" w:rsidR="00E85EFA" w:rsidRDefault="00E85EFA" w:rsidP="00311775">
      <w:pPr>
        <w:spacing w:line="480" w:lineRule="auto"/>
        <w:rPr>
          <w:color w:val="000000" w:themeColor="text1"/>
        </w:rPr>
      </w:pPr>
      <w:r>
        <w:rPr>
          <w:color w:val="000000" w:themeColor="text1"/>
        </w:rPr>
        <w:t>First, a count of the number of times an amino acid at each position is calculated f</w:t>
      </w:r>
      <w:r w:rsidR="00C90975">
        <w:rPr>
          <w:color w:val="000000" w:themeColor="text1"/>
        </w:rPr>
        <w:t xml:space="preserve">or </w:t>
      </w:r>
      <w:r w:rsidR="005D4E4F">
        <w:rPr>
          <w:color w:val="000000" w:themeColor="text1"/>
        </w:rPr>
        <w:t>an</w:t>
      </w:r>
      <w:r w:rsidR="002B0E9E">
        <w:rPr>
          <w:color w:val="000000" w:themeColor="text1"/>
        </w:rPr>
        <w:t xml:space="preserve"> </w:t>
      </w:r>
      <w:r w:rsidR="00467BB1">
        <w:rPr>
          <w:color w:val="000000" w:themeColor="text1"/>
        </w:rPr>
        <w:t>experimental and reference set</w:t>
      </w:r>
      <w:r w:rsidR="00786B56">
        <w:rPr>
          <w:color w:val="000000" w:themeColor="text1"/>
        </w:rPr>
        <w:t>.</w:t>
      </w:r>
      <w:r w:rsidR="002B0E9E">
        <w:rPr>
          <w:color w:val="000000" w:themeColor="text1"/>
        </w:rPr>
        <w:t xml:space="preserve"> </w:t>
      </w:r>
    </w:p>
    <w:p w14:paraId="499B4C5B" w14:textId="77777777" w:rsidR="002B0E9E" w:rsidRDefault="002B0E9E" w:rsidP="00311775">
      <w:pPr>
        <w:spacing w:line="480" w:lineRule="auto"/>
        <w:rPr>
          <w:color w:val="000000" w:themeColor="text1"/>
        </w:rPr>
      </w:pPr>
    </w:p>
    <w:p w14:paraId="7161DD9C" w14:textId="5A8CF327" w:rsidR="002B0E9E" w:rsidRDefault="002B0E9E" w:rsidP="00311775">
      <w:pPr>
        <w:spacing w:line="480" w:lineRule="auto"/>
        <w:rPr>
          <w:color w:val="000000" w:themeColor="text1"/>
        </w:rPr>
      </w:pPr>
      <w:r>
        <w:rPr>
          <w:color w:val="000000" w:themeColor="text1"/>
        </w:rPr>
        <w:t xml:space="preserve">Then the frequency of each amino acid </w:t>
      </w:r>
      <w:r w:rsidR="005D4E4F">
        <w:rPr>
          <w:color w:val="000000" w:themeColor="text1"/>
        </w:rPr>
        <w:t>at each position is calculated.</w:t>
      </w:r>
    </w:p>
    <w:p w14:paraId="51111BE0" w14:textId="41219BA3" w:rsidR="002B0E9E" w:rsidRDefault="002B0E9E" w:rsidP="00311775">
      <w:pPr>
        <w:spacing w:line="480" w:lineRule="auto"/>
        <w:rPr>
          <w:color w:val="000000" w:themeColor="text1"/>
        </w:rPr>
      </w:pPr>
    </w:p>
    <w:p w14:paraId="64361A8B" w14:textId="0F017559" w:rsidR="00467BB1" w:rsidRDefault="00C90975" w:rsidP="00311775">
      <w:pPr>
        <w:spacing w:line="480" w:lineRule="auto"/>
        <w:rPr>
          <w:color w:val="000000" w:themeColor="text1"/>
        </w:rPr>
      </w:pPr>
      <w:r>
        <w:rPr>
          <w:color w:val="000000" w:themeColor="text1"/>
        </w:rPr>
        <w:t>Then the standard deviation</w:t>
      </w:r>
      <w:r w:rsidR="00467BB1">
        <w:rPr>
          <w:color w:val="000000" w:themeColor="text1"/>
        </w:rPr>
        <w:t xml:space="preserve"> (</w:t>
      </w:r>
      <m:oMath>
        <m:r>
          <w:rPr>
            <w:rFonts w:ascii="Cambria Math" w:hAnsi="Cambria Math"/>
            <w:color w:val="000000" w:themeColor="text1"/>
          </w:rPr>
          <m:t>σ</m:t>
        </m:r>
      </m:oMath>
      <w:r w:rsidR="00467BB1">
        <w:rPr>
          <w:color w:val="000000" w:themeColor="text1"/>
        </w:rPr>
        <w:t xml:space="preserve"> ) </w:t>
      </w:r>
      <w:r>
        <w:rPr>
          <w:color w:val="000000" w:themeColor="text1"/>
        </w:rPr>
        <w:t xml:space="preserve">is </w:t>
      </w:r>
      <w:r w:rsidR="00467BB1">
        <w:rPr>
          <w:color w:val="000000" w:themeColor="text1"/>
        </w:rPr>
        <w:t xml:space="preserve">calculated using the frequency of an amino acid in the reference set </w:t>
      </w:r>
      <m:oMath>
        <m:r>
          <w:rPr>
            <w:rFonts w:ascii="Cambria Math" w:hAnsi="Cambria Math"/>
            <w:color w:val="000000" w:themeColor="text1"/>
          </w:rPr>
          <m:t>(f%</m:t>
        </m:r>
      </m:oMath>
      <w:r w:rsidR="00467BB1">
        <w:rPr>
          <w:color w:val="000000" w:themeColor="text1"/>
        </w:rPr>
        <w:t xml:space="preserve"> )</w:t>
      </w:r>
    </w:p>
    <w:p w14:paraId="12671505" w14:textId="30F5E3EF" w:rsidR="002B0E9E" w:rsidRDefault="002B0E9E" w:rsidP="00311775">
      <w:pPr>
        <w:spacing w:line="480" w:lineRule="auto"/>
        <w:rPr>
          <w:color w:val="000000" w:themeColor="text1"/>
        </w:rPr>
      </w:pPr>
      <m:oMathPara>
        <m:oMath>
          <m:r>
            <w:rPr>
              <w:rFonts w:ascii="Cambria Math" w:hAnsi="Cambria Math"/>
              <w:color w:val="000000" w:themeColor="text1"/>
            </w:rPr>
            <m:t>σ=</m:t>
          </m:r>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r>
                    <w:rPr>
                      <w:rFonts w:ascii="Cambria Math" w:hAnsi="Cambria Math"/>
                      <w:color w:val="000000" w:themeColor="text1"/>
                    </w:rPr>
                    <m:t>f%</m:t>
                  </m:r>
                </m:num>
                <m:den>
                  <m:r>
                    <w:rPr>
                      <w:rFonts w:ascii="Cambria Math" w:hAnsi="Cambria Math"/>
                      <w:color w:val="000000" w:themeColor="text1"/>
                    </w:rPr>
                    <m:t>N</m:t>
                  </m:r>
                </m:den>
              </m:f>
            </m:e>
          </m:rad>
        </m:oMath>
      </m:oMathPara>
    </w:p>
    <w:p w14:paraId="222195B4" w14:textId="77777777" w:rsidR="002B0E9E" w:rsidRDefault="002B0E9E" w:rsidP="00311775">
      <w:pPr>
        <w:spacing w:line="480" w:lineRule="auto"/>
        <w:rPr>
          <w:color w:val="000000" w:themeColor="text1"/>
        </w:rPr>
      </w:pPr>
    </w:p>
    <w:p w14:paraId="251F4B86" w14:textId="3921B236" w:rsidR="00C90975" w:rsidRDefault="002B0E9E" w:rsidP="00311775">
      <w:pPr>
        <w:spacing w:line="480" w:lineRule="auto"/>
        <w:rPr>
          <w:color w:val="000000" w:themeColor="text1"/>
        </w:rPr>
      </w:pPr>
      <w:r w:rsidRPr="002B0E9E">
        <w:rPr>
          <w:color w:val="000000" w:themeColor="text1"/>
        </w:rPr>
        <w:lastRenderedPageBreak/>
        <w:t>Th</w:t>
      </w:r>
      <w:r>
        <w:rPr>
          <w:color w:val="000000" w:themeColor="text1"/>
        </w:rPr>
        <w:t>ese</w:t>
      </w:r>
      <w:r w:rsidRPr="002B0E9E">
        <w:rPr>
          <w:color w:val="000000" w:themeColor="text1"/>
        </w:rPr>
        <w:t xml:space="preserve"> calculated standard deviation</w:t>
      </w:r>
      <w:r>
        <w:rPr>
          <w:color w:val="000000" w:themeColor="text1"/>
        </w:rPr>
        <w:t xml:space="preserve">s are subsequently used to </w:t>
      </w:r>
      <w:r w:rsidRPr="002B0E9E">
        <w:rPr>
          <w:color w:val="000000" w:themeColor="text1"/>
        </w:rPr>
        <w:t>calculate significances</w:t>
      </w:r>
      <w:r>
        <w:rPr>
          <w:color w:val="000000" w:themeColor="text1"/>
        </w:rPr>
        <w:t xml:space="preserve"> by conversion</w:t>
      </w:r>
      <w:r w:rsidR="00C90975" w:rsidRPr="00C90975">
        <w:rPr>
          <w:color w:val="000000" w:themeColor="text1"/>
        </w:rPr>
        <w:t xml:space="preserve"> </w:t>
      </w:r>
      <w:r w:rsidR="00C90975">
        <w:rPr>
          <w:color w:val="000000" w:themeColor="text1"/>
        </w:rPr>
        <w:t xml:space="preserve">to </w:t>
      </w:r>
      <w:r w:rsidR="00C90975" w:rsidRPr="00C90975">
        <w:rPr>
          <w:color w:val="000000" w:themeColor="text1"/>
        </w:rPr>
        <w:t>p-value</w:t>
      </w:r>
      <w:r w:rsidR="00C90975">
        <w:rPr>
          <w:color w:val="000000" w:themeColor="text1"/>
        </w:rPr>
        <w:t>s</w:t>
      </w:r>
      <w:r w:rsidR="00C90975" w:rsidRPr="00C90975">
        <w:rPr>
          <w:color w:val="000000" w:themeColor="text1"/>
        </w:rPr>
        <w:t xml:space="preserve"> using the </w:t>
      </w:r>
      <w:proofErr w:type="spellStart"/>
      <w:r w:rsidR="00C90975" w:rsidRPr="00C90975">
        <w:rPr>
          <w:color w:val="000000" w:themeColor="text1"/>
        </w:rPr>
        <w:t>Wichura</w:t>
      </w:r>
      <w:proofErr w:type="spellEnd"/>
      <w:r w:rsidR="00C90975" w:rsidRPr="00C90975">
        <w:rPr>
          <w:color w:val="000000" w:themeColor="text1"/>
        </w:rPr>
        <w:t xml:space="preserve"> algorithm</w:t>
      </w:r>
      <w:r w:rsidR="00C90975">
        <w:rPr>
          <w:color w:val="000000" w:themeColor="text1"/>
        </w:rPr>
        <w:t xml:space="preserve">. Only p values </w:t>
      </w:r>
      <w:r w:rsidR="005F505A" w:rsidRPr="005F505A">
        <w:rPr>
          <w:color w:val="000000" w:themeColor="text1"/>
        </w:rPr>
        <w:t>≤</w:t>
      </w:r>
      <w:r w:rsidR="00C90975">
        <w:rPr>
          <w:color w:val="000000" w:themeColor="text1"/>
        </w:rPr>
        <w:t xml:space="preserve"> </w:t>
      </w:r>
      <w:ins w:id="41" w:author="O'Donoghue, Anthony" w:date="2024-12-02T18:21:00Z" w16du:dateUtc="2024-12-03T02:21:00Z">
        <w:r w:rsidR="00C9274B">
          <w:rPr>
            <w:color w:val="000000" w:themeColor="text1"/>
          </w:rPr>
          <w:t xml:space="preserve">to </w:t>
        </w:r>
      </w:ins>
      <w:r w:rsidR="00C90975">
        <w:rPr>
          <w:color w:val="000000" w:themeColor="text1"/>
        </w:rPr>
        <w:t>the user specified p value</w:t>
      </w:r>
      <w:r w:rsidR="00061186">
        <w:rPr>
          <w:color w:val="000000" w:themeColor="text1"/>
        </w:rPr>
        <w:t xml:space="preserve"> threshold</w:t>
      </w:r>
      <w:r w:rsidR="00C90975">
        <w:rPr>
          <w:color w:val="000000" w:themeColor="text1"/>
        </w:rPr>
        <w:t xml:space="preserve"> are retained for subsequent visualization. </w:t>
      </w:r>
    </w:p>
    <w:p w14:paraId="7F0DC0C9" w14:textId="77777777" w:rsidR="00C90975" w:rsidRDefault="00C90975" w:rsidP="00311775">
      <w:pPr>
        <w:spacing w:line="480" w:lineRule="auto"/>
        <w:rPr>
          <w:color w:val="000000" w:themeColor="text1"/>
        </w:rPr>
      </w:pPr>
    </w:p>
    <w:p w14:paraId="3AA14783" w14:textId="553BE192" w:rsidR="00786B56" w:rsidRDefault="00C90975" w:rsidP="00C90975">
      <w:pPr>
        <w:spacing w:line="480" w:lineRule="auto"/>
        <w:rPr>
          <w:color w:val="000000" w:themeColor="text1"/>
        </w:rPr>
      </w:pPr>
      <w:r>
        <w:rPr>
          <w:color w:val="000000" w:themeColor="text1"/>
        </w:rPr>
        <w:t xml:space="preserve">The height of each amino acid at each position is </w:t>
      </w:r>
      <w:r w:rsidR="002B0E9E">
        <w:rPr>
          <w:color w:val="000000" w:themeColor="text1"/>
        </w:rPr>
        <w:t xml:space="preserve">then </w:t>
      </w:r>
      <w:r w:rsidR="00786B56">
        <w:rPr>
          <w:color w:val="000000" w:themeColor="text1"/>
        </w:rPr>
        <w:t>visualized using</w:t>
      </w:r>
      <w:r>
        <w:rPr>
          <w:color w:val="000000" w:themeColor="text1"/>
        </w:rPr>
        <w:t xml:space="preserve"> the </w:t>
      </w:r>
      <w:proofErr w:type="spellStart"/>
      <w:r>
        <w:rPr>
          <w:color w:val="000000" w:themeColor="text1"/>
        </w:rPr>
        <w:t>ggseqlogo</w:t>
      </w:r>
      <w:proofErr w:type="spellEnd"/>
      <w:r>
        <w:rPr>
          <w:color w:val="000000" w:themeColor="text1"/>
        </w:rPr>
        <w:t xml:space="preserve"> R package</w:t>
      </w:r>
      <w:r w:rsidR="00061186">
        <w:rPr>
          <w:color w:val="000000" w:themeColor="text1"/>
        </w:rPr>
        <w:fldChar w:fldCharType="begin"/>
      </w:r>
      <w:r w:rsidR="00E3194C">
        <w:rPr>
          <w:color w:val="000000" w:themeColor="text1"/>
        </w:rPr>
        <w:instrText xml:space="preserve"> ADDIN ZOTERO_ITEM CSL_CITATION {"citationID":"Jh2zyNcS","properties":{"formattedCitation":"\\super 20\\nosupersub{}","plainCitation":"20","noteIndex":0},"citationItems":[{"id":6179,"uris":["http://zotero.org/users/6494753/items/C5NKSHUE"],"itemData":{"id":6179,"type":"article-journal","abstract":"Summary: Sequence logos have become a crucial visualization method for studying underlying sequence patterns in the genome. Despite this, there remains a scarcity of software packages that provide the versatility often required for such visualizations. ggseqlogo is an R package built on the ggplot2 package that aims to address this issue. ggseqlogo offers native illustration of publicationready DNA, RNA and protein sequence logos in a highly customizable fashion with features including multi-logo plots, qualitative and quantitative colour schemes, annotation of logos and integration with other plots. The package is intuitive to use and seamlessly integrates into R analysis pipelines.","container-title":"Bioinformatics","DOI":"10.1093/bioinformatics/btx469","ISSN":"1367-4803, 1367-4811","issue":"22","language":"en","license":"https://academic.oup.com/journals/pages/about_us/legal/notices","page":"3645-3647","source":"DOI.org (Crossref)","title":"ggseqlogo: a versatile R package for drawing sequence logos","title-short":"ggseqlogo","volume":"33","author":[{"family":"Wagih","given":"Omar"}],"editor":[{"family":"Hancock","given":"John"}],"issued":{"date-parts":[["2017",11,15]]}}}],"schema":"https://github.com/citation-style-language/schema/raw/master/csl-citation.json"} </w:instrText>
      </w:r>
      <w:r w:rsidR="00061186">
        <w:rPr>
          <w:color w:val="000000" w:themeColor="text1"/>
        </w:rPr>
        <w:fldChar w:fldCharType="separate"/>
      </w:r>
      <w:r w:rsidR="00E3194C" w:rsidRPr="00E3194C">
        <w:rPr>
          <w:rFonts w:ascii="Aptos" w:cs="Times New Roman"/>
          <w:color w:val="000000"/>
          <w:vertAlign w:val="superscript"/>
        </w:rPr>
        <w:t>20</w:t>
      </w:r>
      <w:r w:rsidR="00061186">
        <w:rPr>
          <w:color w:val="000000" w:themeColor="text1"/>
        </w:rPr>
        <w:fldChar w:fldCharType="end"/>
      </w:r>
      <w:r>
        <w:rPr>
          <w:color w:val="000000" w:themeColor="text1"/>
        </w:rPr>
        <w:t xml:space="preserve"> using the user’s choice of percent change or fold change to represent the height of each amino acid letter. </w:t>
      </w:r>
    </w:p>
    <w:p w14:paraId="5CDBC1EB" w14:textId="77777777" w:rsidR="002866F5" w:rsidRDefault="002866F5" w:rsidP="00C90975">
      <w:pPr>
        <w:spacing w:line="480" w:lineRule="auto"/>
        <w:rPr>
          <w:color w:val="000000" w:themeColor="text1"/>
        </w:rPr>
      </w:pPr>
    </w:p>
    <w:p w14:paraId="48399ABA" w14:textId="00903DFF" w:rsidR="00C90975" w:rsidRDefault="00C90975" w:rsidP="00C90975">
      <w:pPr>
        <w:spacing w:line="480" w:lineRule="auto"/>
        <w:rPr>
          <w:color w:val="000000" w:themeColor="text1"/>
        </w:rPr>
      </w:pPr>
      <w:r>
        <w:rPr>
          <w:color w:val="000000" w:themeColor="text1"/>
        </w:rPr>
        <w:t>The percent change</w:t>
      </w:r>
      <w:r w:rsidR="00467BB1">
        <w:rPr>
          <w:color w:val="000000" w:themeColor="text1"/>
        </w:rPr>
        <w:t xml:space="preserve"> (</w:t>
      </w:r>
      <m:oMath>
        <m:r>
          <w:rPr>
            <w:rFonts w:ascii="Cambria Math" w:hAnsi="Cambria Math"/>
            <w:color w:val="000000" w:themeColor="text1"/>
          </w:rPr>
          <m:t>PC</m:t>
        </m:r>
      </m:oMath>
      <w:r w:rsidR="00467BB1">
        <w:rPr>
          <w:color w:val="000000" w:themeColor="text1"/>
        </w:rPr>
        <w:t xml:space="preserve">) </w:t>
      </w:r>
      <w:r>
        <w:rPr>
          <w:color w:val="000000" w:themeColor="text1"/>
        </w:rPr>
        <w:t xml:space="preserve"> is calculated</w:t>
      </w:r>
      <w:r w:rsidR="00467BB1">
        <w:rPr>
          <w:color w:val="000000" w:themeColor="text1"/>
        </w:rPr>
        <w:t xml:space="preserve"> from the experimental set frequency (</w:t>
      </w:r>
      <m:oMath>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oMath>
      <w:r w:rsidR="00467BB1">
        <w:rPr>
          <w:color w:val="000000" w:themeColor="text1"/>
        </w:rPr>
        <w:t>) and reference set frequency (</w:t>
      </w:r>
      <m:oMath>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oMath>
      <w:r w:rsidR="00467BB1">
        <w:rPr>
          <w:color w:val="000000" w:themeColor="text1"/>
        </w:rPr>
        <w:t xml:space="preserve">) </w:t>
      </w:r>
      <w:r>
        <w:rPr>
          <w:color w:val="000000" w:themeColor="text1"/>
        </w:rPr>
        <w:t xml:space="preserve"> as follows: </w:t>
      </w:r>
    </w:p>
    <w:p w14:paraId="3B1A7CBF" w14:textId="3836490A" w:rsidR="00C90975" w:rsidRDefault="002B0E9E" w:rsidP="00C90975">
      <w:pPr>
        <w:spacing w:line="480" w:lineRule="auto"/>
        <w:rPr>
          <w:color w:val="000000" w:themeColor="text1"/>
        </w:rPr>
      </w:pPr>
      <m:oMathPara>
        <m:oMath>
          <m:r>
            <w:rPr>
              <w:rFonts w:ascii="Cambria Math" w:hAnsi="Cambria Math"/>
              <w:color w:val="000000" w:themeColor="text1"/>
            </w:rPr>
            <m:t>PC=</m:t>
          </m:r>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r>
            <w:rPr>
              <w:rFonts w:ascii="Cambria Math" w:hAnsi="Cambria Math"/>
              <w:color w:val="000000" w:themeColor="text1"/>
            </w:rPr>
            <m:t xml:space="preserve"> </m:t>
          </m:r>
        </m:oMath>
      </m:oMathPara>
    </w:p>
    <w:p w14:paraId="5A46F6D0" w14:textId="33245897" w:rsidR="00C90975" w:rsidRDefault="00C90975" w:rsidP="00467BB1">
      <w:pPr>
        <w:spacing w:line="480" w:lineRule="auto"/>
        <w:rPr>
          <w:color w:val="000000" w:themeColor="text1"/>
        </w:rPr>
      </w:pPr>
      <w:r>
        <w:rPr>
          <w:color w:val="000000" w:themeColor="text1"/>
        </w:rPr>
        <w:t>The fold change</w:t>
      </w:r>
      <w:r w:rsidR="00467BB1">
        <w:rPr>
          <w:color w:val="000000" w:themeColor="text1"/>
        </w:rPr>
        <w:t xml:space="preserve"> (</w:t>
      </w:r>
      <m:oMath>
        <m:r>
          <w:rPr>
            <w:rFonts w:ascii="Cambria Math" w:hAnsi="Cambria Math"/>
            <w:color w:val="000000" w:themeColor="text1"/>
          </w:rPr>
          <m:t>FC)</m:t>
        </m:r>
      </m:oMath>
      <w:r>
        <w:rPr>
          <w:color w:val="000000" w:themeColor="text1"/>
        </w:rPr>
        <w:t xml:space="preserve"> is calculated </w:t>
      </w:r>
      <w:r w:rsidR="00467BB1">
        <w:rPr>
          <w:color w:val="000000" w:themeColor="text1"/>
        </w:rPr>
        <w:t>from the experimental set frequency (</w:t>
      </w:r>
      <m:oMath>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oMath>
      <w:r w:rsidR="00467BB1">
        <w:rPr>
          <w:color w:val="000000" w:themeColor="text1"/>
        </w:rPr>
        <w:t>) and reference set frequency (</w:t>
      </w:r>
      <m:oMath>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oMath>
      <w:r w:rsidR="00467BB1">
        <w:rPr>
          <w:color w:val="000000" w:themeColor="text1"/>
        </w:rPr>
        <w:t xml:space="preserve">)  as follows: </w:t>
      </w:r>
    </w:p>
    <w:p w14:paraId="2AEEEACF" w14:textId="4C53938A" w:rsidR="002B0E9E" w:rsidRDefault="002B0E9E" w:rsidP="002B0E9E">
      <w:pPr>
        <w:tabs>
          <w:tab w:val="left" w:pos="4654"/>
        </w:tabs>
        <w:spacing w:line="480" w:lineRule="auto"/>
        <w:rPr>
          <w:color w:val="000000" w:themeColor="text1"/>
        </w:rPr>
      </w:pPr>
      <m:oMathPara>
        <m:oMath>
          <m:r>
            <w:rPr>
              <w:rFonts w:ascii="Cambria Math" w:hAnsi="Cambria Math"/>
              <w:color w:val="000000" w:themeColor="text1"/>
            </w:rPr>
            <m:t>FC=</m:t>
          </m:r>
          <m:f>
            <m:fPr>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r>
                <w:rPr>
                  <w:rFonts w:ascii="Cambria Math" w:hAnsi="Cambria Math"/>
                  <w:color w:val="000000" w:themeColor="text1"/>
                </w:rPr>
                <m:t xml:space="preserve"> </m:t>
              </m:r>
            </m:num>
            <m:den>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r>
                <w:rPr>
                  <w:rFonts w:ascii="Cambria Math" w:hAnsi="Cambria Math"/>
                  <w:color w:val="000000" w:themeColor="text1"/>
                </w:rPr>
                <m:t xml:space="preserve"> </m:t>
              </m:r>
            </m:den>
          </m:f>
        </m:oMath>
      </m:oMathPara>
    </w:p>
    <w:p w14:paraId="0293D8BD" w14:textId="00B963BF" w:rsidR="002B0E9E" w:rsidRDefault="00467BB1" w:rsidP="002B0E9E">
      <w:pPr>
        <w:tabs>
          <w:tab w:val="left" w:pos="4654"/>
        </w:tabs>
        <w:spacing w:line="480" w:lineRule="auto"/>
        <w:rPr>
          <w:color w:val="000000" w:themeColor="text1"/>
        </w:rPr>
      </w:pPr>
      <w:r>
        <w:rPr>
          <w:color w:val="000000" w:themeColor="text1"/>
        </w:rPr>
        <w:t>In the event that</w:t>
      </w:r>
      <w:r w:rsidR="002B0E9E">
        <w:rPr>
          <w:color w:val="000000" w:themeColor="text1"/>
        </w:rPr>
        <w:t xml:space="preserve"> the fold change is smaller than one, it is </w:t>
      </w:r>
      <w:r>
        <w:rPr>
          <w:color w:val="000000" w:themeColor="text1"/>
        </w:rPr>
        <w:t>transformed into the converted fold change (</w:t>
      </w:r>
      <m:oMath>
        <m:r>
          <w:rPr>
            <w:rFonts w:ascii="Cambria Math" w:hAnsi="Cambria Math"/>
            <w:color w:val="000000" w:themeColor="text1"/>
          </w:rPr>
          <m:t>FCcon</m:t>
        </m:r>
      </m:oMath>
      <w:r>
        <w:rPr>
          <w:rFonts w:eastAsiaTheme="minorEastAsia"/>
          <w:color w:val="000000" w:themeColor="text1"/>
        </w:rPr>
        <w:t>) i</w:t>
      </w:r>
      <w:proofErr w:type="spellStart"/>
      <w:r w:rsidR="002B0E9E">
        <w:rPr>
          <w:color w:val="000000" w:themeColor="text1"/>
        </w:rPr>
        <w:t>n</w:t>
      </w:r>
      <w:proofErr w:type="spellEnd"/>
      <w:r w:rsidR="002B0E9E">
        <w:rPr>
          <w:color w:val="000000" w:themeColor="text1"/>
        </w:rPr>
        <w:t xml:space="preserve"> order to allow the comparison of height with positively regulated amino acids</w:t>
      </w:r>
      <w:r>
        <w:rPr>
          <w:color w:val="000000" w:themeColor="text1"/>
        </w:rPr>
        <w:t>.</w:t>
      </w:r>
    </w:p>
    <w:p w14:paraId="387FCF0C" w14:textId="21569AED" w:rsidR="002B0E9E" w:rsidRDefault="002B0E9E" w:rsidP="002B0E9E">
      <w:pPr>
        <w:tabs>
          <w:tab w:val="left" w:pos="4654"/>
        </w:tabs>
        <w:spacing w:line="480" w:lineRule="auto"/>
        <w:rPr>
          <w:color w:val="000000" w:themeColor="text1"/>
        </w:rPr>
      </w:pPr>
      <m:oMathPara>
        <m:oMath>
          <m:r>
            <w:rPr>
              <w:rFonts w:ascii="Cambria Math" w:hAnsi="Cambria Math"/>
              <w:color w:val="000000" w:themeColor="text1"/>
            </w:rPr>
            <m:t>FCcon=</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FC</m:t>
              </m:r>
            </m:den>
          </m:f>
          <m:r>
            <w:rPr>
              <w:rFonts w:ascii="Cambria Math" w:hAnsi="Cambria Math"/>
              <w:color w:val="000000" w:themeColor="text1"/>
            </w:rPr>
            <m:t>× -1</m:t>
          </m:r>
        </m:oMath>
      </m:oMathPara>
    </w:p>
    <w:p w14:paraId="6F3AC545" w14:textId="77777777" w:rsidR="005D4E4F" w:rsidRDefault="005D4E4F" w:rsidP="00F368C6">
      <w:pPr>
        <w:tabs>
          <w:tab w:val="left" w:pos="720"/>
          <w:tab w:val="left" w:pos="1440"/>
          <w:tab w:val="left" w:pos="2160"/>
          <w:tab w:val="left" w:pos="2880"/>
          <w:tab w:val="left" w:pos="3600"/>
          <w:tab w:val="left" w:pos="5176"/>
        </w:tabs>
        <w:spacing w:line="480" w:lineRule="auto"/>
        <w:rPr>
          <w:color w:val="000000" w:themeColor="text1"/>
        </w:rPr>
      </w:pPr>
    </w:p>
    <w:p w14:paraId="29E9E714" w14:textId="09C391CF" w:rsidR="00F368C6" w:rsidRDefault="00F368C6" w:rsidP="00F368C6">
      <w:pPr>
        <w:tabs>
          <w:tab w:val="left" w:pos="720"/>
          <w:tab w:val="left" w:pos="1440"/>
          <w:tab w:val="left" w:pos="2160"/>
          <w:tab w:val="left" w:pos="2880"/>
          <w:tab w:val="left" w:pos="3600"/>
          <w:tab w:val="left" w:pos="5176"/>
        </w:tabs>
        <w:spacing w:line="480" w:lineRule="auto"/>
        <w:rPr>
          <w:color w:val="000000" w:themeColor="text1"/>
        </w:rPr>
      </w:pPr>
      <w:r w:rsidRPr="00F368C6">
        <w:rPr>
          <w:color w:val="000000" w:themeColor="text1"/>
        </w:rPr>
        <w:lastRenderedPageBreak/>
        <w:t xml:space="preserve">If only one amino acid is </w:t>
      </w:r>
      <w:r w:rsidR="00467BB1">
        <w:rPr>
          <w:color w:val="000000" w:themeColor="text1"/>
        </w:rPr>
        <w:t>found to be significant at a given position</w:t>
      </w:r>
      <w:r w:rsidRPr="00F368C6">
        <w:rPr>
          <w:color w:val="000000" w:themeColor="text1"/>
        </w:rPr>
        <w:t xml:space="preserve"> and the calculated amino acid size is infinite, the height of the amino acid </w:t>
      </w:r>
      <w:r w:rsidR="004E4E41">
        <w:rPr>
          <w:color w:val="000000" w:themeColor="text1"/>
        </w:rPr>
        <w:t xml:space="preserve">is </w:t>
      </w:r>
      <w:r w:rsidR="005D4E4F">
        <w:rPr>
          <w:color w:val="000000" w:themeColor="text1"/>
        </w:rPr>
        <w:t xml:space="preserve">represented </w:t>
      </w:r>
      <w:r w:rsidR="005D4E4F" w:rsidRPr="00F368C6">
        <w:rPr>
          <w:color w:val="000000" w:themeColor="text1"/>
        </w:rPr>
        <w:t>as</w:t>
      </w:r>
      <w:r w:rsidRPr="00F368C6">
        <w:rPr>
          <w:color w:val="000000" w:themeColor="text1"/>
        </w:rPr>
        <w:t xml:space="preserve"> the maximal height that can be visualized in the iceLogo</w:t>
      </w:r>
      <w:r w:rsidR="001467EE">
        <w:rPr>
          <w:color w:val="000000" w:themeColor="text1"/>
        </w:rPr>
        <w:t xml:space="preserve"> plot</w:t>
      </w:r>
      <w:r w:rsidRPr="00F368C6">
        <w:rPr>
          <w:color w:val="000000" w:themeColor="text1"/>
        </w:rPr>
        <w:t>.</w:t>
      </w:r>
    </w:p>
    <w:p w14:paraId="2E834710" w14:textId="77777777" w:rsidR="00F368C6" w:rsidRDefault="00F368C6" w:rsidP="00F368C6">
      <w:pPr>
        <w:tabs>
          <w:tab w:val="left" w:pos="720"/>
          <w:tab w:val="left" w:pos="1440"/>
          <w:tab w:val="left" w:pos="2160"/>
          <w:tab w:val="left" w:pos="2880"/>
          <w:tab w:val="left" w:pos="3600"/>
          <w:tab w:val="left" w:pos="5176"/>
        </w:tabs>
        <w:spacing w:line="480" w:lineRule="auto"/>
        <w:rPr>
          <w:color w:val="000000" w:themeColor="text1"/>
        </w:rPr>
      </w:pPr>
    </w:p>
    <w:p w14:paraId="3933683A" w14:textId="43267361" w:rsidR="00311775" w:rsidRDefault="00F368C6" w:rsidP="00E92335">
      <w:pPr>
        <w:spacing w:line="480" w:lineRule="auto"/>
        <w:rPr>
          <w:color w:val="000000" w:themeColor="text1"/>
        </w:rPr>
      </w:pPr>
      <w:r w:rsidRPr="00F368C6">
        <w:rPr>
          <w:color w:val="000000" w:themeColor="text1"/>
        </w:rPr>
        <w:t xml:space="preserve">If </w:t>
      </w:r>
      <w:r w:rsidR="00467BB1">
        <w:rPr>
          <w:color w:val="000000" w:themeColor="text1"/>
        </w:rPr>
        <w:t>several</w:t>
      </w:r>
      <w:r w:rsidRPr="00F368C6">
        <w:rPr>
          <w:color w:val="000000" w:themeColor="text1"/>
        </w:rPr>
        <w:t xml:space="preserve"> amino acids are </w:t>
      </w:r>
      <w:r w:rsidR="00467BB1">
        <w:rPr>
          <w:color w:val="000000" w:themeColor="text1"/>
        </w:rPr>
        <w:t>found to be significant at a given position</w:t>
      </w:r>
      <w:r w:rsidRPr="00F368C6">
        <w:rPr>
          <w:color w:val="000000" w:themeColor="text1"/>
        </w:rPr>
        <w:t xml:space="preserve"> and all </w:t>
      </w:r>
      <w:r w:rsidR="00467BB1">
        <w:rPr>
          <w:color w:val="000000" w:themeColor="text1"/>
        </w:rPr>
        <w:t>have</w:t>
      </w:r>
      <w:r w:rsidRPr="00F368C6">
        <w:rPr>
          <w:color w:val="000000" w:themeColor="text1"/>
        </w:rPr>
        <w:t xml:space="preserve"> infinite</w:t>
      </w:r>
      <w:r w:rsidR="00467BB1">
        <w:rPr>
          <w:color w:val="000000" w:themeColor="text1"/>
        </w:rPr>
        <w:t xml:space="preserve"> calculated amino acid sizes</w:t>
      </w:r>
      <w:r w:rsidRPr="00F368C6">
        <w:rPr>
          <w:color w:val="000000" w:themeColor="text1"/>
        </w:rPr>
        <w:t>, the height of the</w:t>
      </w:r>
      <w:r w:rsidR="00467BB1">
        <w:rPr>
          <w:color w:val="000000" w:themeColor="text1"/>
        </w:rPr>
        <w:t xml:space="preserve"> </w:t>
      </w:r>
      <w:r w:rsidRPr="00F368C6">
        <w:rPr>
          <w:color w:val="000000" w:themeColor="text1"/>
        </w:rPr>
        <w:t xml:space="preserve">amino acids </w:t>
      </w:r>
      <w:r w:rsidR="00467BB1">
        <w:rPr>
          <w:color w:val="000000" w:themeColor="text1"/>
        </w:rPr>
        <w:t xml:space="preserve">combined </w:t>
      </w:r>
      <w:r w:rsidR="004E4E41">
        <w:rPr>
          <w:color w:val="000000" w:themeColor="text1"/>
        </w:rPr>
        <w:t>is represented as</w:t>
      </w:r>
      <w:r w:rsidRPr="00F368C6">
        <w:rPr>
          <w:color w:val="000000" w:themeColor="text1"/>
        </w:rPr>
        <w:t xml:space="preserve"> </w:t>
      </w:r>
      <w:r w:rsidR="004E4E41">
        <w:rPr>
          <w:color w:val="000000" w:themeColor="text1"/>
        </w:rPr>
        <w:t>the</w:t>
      </w:r>
      <w:r w:rsidRPr="00F368C6">
        <w:rPr>
          <w:color w:val="000000" w:themeColor="text1"/>
        </w:rPr>
        <w:t xml:space="preserve"> maximal height that can be visualized in the iceLogo</w:t>
      </w:r>
      <w:r w:rsidR="001467EE">
        <w:rPr>
          <w:color w:val="000000" w:themeColor="text1"/>
        </w:rPr>
        <w:t xml:space="preserve"> plot</w:t>
      </w:r>
      <w:r w:rsidR="005D4E4F">
        <w:rPr>
          <w:color w:val="000000" w:themeColor="text1"/>
        </w:rPr>
        <w:t>.</w:t>
      </w:r>
    </w:p>
    <w:p w14:paraId="1EA2E361" w14:textId="77777777" w:rsidR="00382EE5" w:rsidRDefault="00382EE5" w:rsidP="00E92335">
      <w:pPr>
        <w:spacing w:line="480" w:lineRule="auto"/>
        <w:rPr>
          <w:color w:val="000000" w:themeColor="text1"/>
        </w:rPr>
      </w:pPr>
    </w:p>
    <w:p w14:paraId="6C215DCB" w14:textId="1AD4947F" w:rsidR="00382EE5" w:rsidRDefault="00382EE5" w:rsidP="00382EE5">
      <w:pPr>
        <w:spacing w:line="480" w:lineRule="auto"/>
        <w:rPr>
          <w:b/>
          <w:bCs/>
          <w:color w:val="000000" w:themeColor="text1"/>
        </w:rPr>
      </w:pPr>
      <w:r>
        <w:rPr>
          <w:b/>
          <w:bCs/>
          <w:color w:val="000000" w:themeColor="text1"/>
        </w:rPr>
        <w:t>Report Generation</w:t>
      </w:r>
    </w:p>
    <w:p w14:paraId="3B3E268B" w14:textId="5772E1B9" w:rsidR="001467EE" w:rsidRPr="00382EE5" w:rsidRDefault="00382EE5" w:rsidP="00382EE5">
      <w:pPr>
        <w:spacing w:line="480" w:lineRule="auto"/>
        <w:rPr>
          <w:color w:val="000000" w:themeColor="text1"/>
        </w:rPr>
      </w:pPr>
      <w:r w:rsidRPr="00AC6054">
        <w:rPr>
          <w:i/>
          <w:iCs/>
          <w:color w:val="000000" w:themeColor="text1"/>
          <w:rPrChange w:id="42" w:author="O'Donoghue, Anthony" w:date="2024-12-02T18:09:00Z" w16du:dateUtc="2024-12-03T02:09:00Z">
            <w:rPr>
              <w:color w:val="000000" w:themeColor="text1"/>
            </w:rPr>
          </w:rPrChange>
        </w:rPr>
        <w:t>Mspms</w:t>
      </w:r>
      <w:r>
        <w:rPr>
          <w:color w:val="000000" w:themeColor="text1"/>
        </w:rPr>
        <w:t xml:space="preserve"> supports the production of a generic </w:t>
      </w:r>
      <w:r w:rsidRPr="00AC6054">
        <w:rPr>
          <w:i/>
          <w:iCs/>
          <w:color w:val="000000" w:themeColor="text1"/>
          <w:rPrChange w:id="43" w:author="O'Donoghue, Anthony" w:date="2024-12-02T18:09:00Z" w16du:dateUtc="2024-12-03T02:09:00Z">
            <w:rPr>
              <w:color w:val="000000" w:themeColor="text1"/>
            </w:rPr>
          </w:rPrChange>
        </w:rPr>
        <w:t>mspms</w:t>
      </w:r>
      <w:r>
        <w:rPr>
          <w:color w:val="000000" w:themeColor="text1"/>
        </w:rPr>
        <w:t xml:space="preserve"> report</w:t>
      </w:r>
      <w:r w:rsidR="005F505A">
        <w:rPr>
          <w:color w:val="000000" w:themeColor="text1"/>
        </w:rPr>
        <w:t xml:space="preserve"> (Supplementary File 6). </w:t>
      </w:r>
      <w:r>
        <w:rPr>
          <w:color w:val="000000" w:themeColor="text1"/>
        </w:rPr>
        <w:t xml:space="preserve">This function produces a generic </w:t>
      </w:r>
      <w:r w:rsidR="009749F5">
        <w:rPr>
          <w:color w:val="000000" w:themeColor="text1"/>
        </w:rPr>
        <w:t xml:space="preserve">self-contained </w:t>
      </w:r>
      <w:r>
        <w:rPr>
          <w:color w:val="000000" w:themeColor="text1"/>
        </w:rPr>
        <w:t xml:space="preserve">.html report with embedded downloadable data </w:t>
      </w:r>
      <w:r w:rsidR="009749F5">
        <w:rPr>
          <w:color w:val="000000" w:themeColor="text1"/>
        </w:rPr>
        <w:t>frames (</w:t>
      </w:r>
      <w:r>
        <w:rPr>
          <w:color w:val="000000" w:themeColor="text1"/>
        </w:rPr>
        <w:t>containing normalized data</w:t>
      </w:r>
      <w:r w:rsidR="009749F5">
        <w:rPr>
          <w:color w:val="000000" w:themeColor="text1"/>
        </w:rPr>
        <w:t xml:space="preserve"> and results of statistics</w:t>
      </w:r>
      <w:r>
        <w:rPr>
          <w:color w:val="000000" w:themeColor="text1"/>
        </w:rPr>
        <w:t>), and figures.</w:t>
      </w:r>
      <w:r w:rsidR="009749F5">
        <w:rPr>
          <w:color w:val="000000" w:themeColor="text1"/>
        </w:rPr>
        <w:t xml:space="preserve"> This report is produced by leveraging the </w:t>
      </w:r>
      <w:r w:rsidR="009749F5" w:rsidRPr="00AC6054">
        <w:rPr>
          <w:i/>
          <w:iCs/>
          <w:color w:val="000000" w:themeColor="text1"/>
          <w:rPrChange w:id="44" w:author="O'Donoghue, Anthony" w:date="2024-12-02T18:09:00Z" w16du:dateUtc="2024-12-03T02:09:00Z">
            <w:rPr>
              <w:color w:val="000000" w:themeColor="text1"/>
            </w:rPr>
          </w:rPrChange>
        </w:rPr>
        <w:t>mspms</w:t>
      </w:r>
      <w:r w:rsidR="009749F5">
        <w:rPr>
          <w:color w:val="000000" w:themeColor="text1"/>
        </w:rPr>
        <w:t xml:space="preserve"> R package inside of a parameterized</w:t>
      </w:r>
      <w:r w:rsidR="00061186">
        <w:rPr>
          <w:color w:val="000000" w:themeColor="text1"/>
        </w:rPr>
        <w:t xml:space="preserve"> rmarkdown</w:t>
      </w:r>
      <w:r w:rsidR="001467EE">
        <w:rPr>
          <w:color w:val="000000" w:themeColor="text1"/>
        </w:rPr>
        <w:fldChar w:fldCharType="begin"/>
      </w:r>
      <w:r w:rsidR="00E3194C">
        <w:rPr>
          <w:color w:val="000000" w:themeColor="text1"/>
        </w:rPr>
        <w:instrText xml:space="preserve"> ADDIN ZOTERO_ITEM CSL_CITATION {"citationID":"DF0tJuJ2","properties":{"formattedCitation":"\\super 21\\nosupersub{}","plainCitation":"21","noteIndex":0},"citationItems":[{"id":6569,"uris":["http://zotero.org/users/6494753/items/5L6V38RM"],"itemData":{"id":6569,"type":"book","title":"rmarkdown: Dynamic Documents for R","URL":"https://github.com/rstudio/rmarkdown","author":[{"family":"Allaire","given":"J. J."},{"family":"Xie","given":"Yihui"},{"family":"Dervieux","given":"Christophe"},{"family":"McPherson","given":"Jonathan"},{"family":"Luraschi","given":"Javier"},{"family":"Ushey","given":"Kevin"},{"family":"Atkins","given":"Aron"},{"family":"Wickham","given":"Hadley"},{"family":"Cheng","given":"Joe"},{"family":"Chang","given":"Winston"},{"family":"Iannone","given":"Richard"}],"issued":{"date-parts":[["2024"]]}}}],"schema":"https://github.com/citation-style-language/schema/raw/master/csl-citation.json"} </w:instrText>
      </w:r>
      <w:r w:rsidR="001467EE">
        <w:rPr>
          <w:color w:val="000000" w:themeColor="text1"/>
        </w:rPr>
        <w:fldChar w:fldCharType="separate"/>
      </w:r>
      <w:r w:rsidR="00E3194C" w:rsidRPr="00E3194C">
        <w:rPr>
          <w:rFonts w:ascii="Aptos" w:cs="Times New Roman"/>
          <w:color w:val="000000"/>
          <w:vertAlign w:val="superscript"/>
        </w:rPr>
        <w:t>21</w:t>
      </w:r>
      <w:r w:rsidR="001467EE">
        <w:rPr>
          <w:color w:val="000000" w:themeColor="text1"/>
        </w:rPr>
        <w:fldChar w:fldCharType="end"/>
      </w:r>
      <w:r w:rsidR="009749F5">
        <w:rPr>
          <w:color w:val="000000" w:themeColor="text1"/>
        </w:rPr>
        <w:t xml:space="preserve"> template</w:t>
      </w:r>
      <w:r w:rsidR="001467EE">
        <w:rPr>
          <w:color w:val="000000" w:themeColor="text1"/>
        </w:rPr>
        <w:t xml:space="preserve"> </w:t>
      </w:r>
      <w:r w:rsidR="00CD35E1">
        <w:rPr>
          <w:color w:val="000000" w:themeColor="text1"/>
        </w:rPr>
        <w:t>incorporating</w:t>
      </w:r>
      <w:r w:rsidR="001467EE">
        <w:rPr>
          <w:color w:val="000000" w:themeColor="text1"/>
        </w:rPr>
        <w:t xml:space="preserve"> the downloadthis</w:t>
      </w:r>
      <w:r w:rsidR="001467EE">
        <w:rPr>
          <w:color w:val="000000" w:themeColor="text1"/>
        </w:rPr>
        <w:fldChar w:fldCharType="begin"/>
      </w:r>
      <w:r w:rsidR="00E3194C">
        <w:rPr>
          <w:color w:val="000000" w:themeColor="text1"/>
        </w:rPr>
        <w:instrText xml:space="preserve"> ADDIN ZOTERO_ITEM CSL_CITATION {"citationID":"uwV1Frqp","properties":{"formattedCitation":"\\super 22\\nosupersub{}","plainCitation":"22","noteIndex":0},"citationItems":[{"id":6571,"uris":["http://zotero.org/users/6494753/items/2PH5S4FS"],"itemData":{"id":6571,"type":"book","title":"downloadthis: Implement Download Buttons in 'rmarkdown'","URL":"https://CRAN.R-project.org/package=downloadthis","author":[{"family":"Maturana","given":"Felipe Mattioni"}],"issued":{"date-parts":[["2024"]]}}}],"schema":"https://github.com/citation-style-language/schema/raw/master/csl-citation.json"} </w:instrText>
      </w:r>
      <w:r w:rsidR="001467EE">
        <w:rPr>
          <w:color w:val="000000" w:themeColor="text1"/>
        </w:rPr>
        <w:fldChar w:fldCharType="separate"/>
      </w:r>
      <w:r w:rsidR="00E3194C" w:rsidRPr="00E3194C">
        <w:rPr>
          <w:rFonts w:ascii="Aptos" w:cs="Times New Roman"/>
          <w:color w:val="000000"/>
          <w:vertAlign w:val="superscript"/>
        </w:rPr>
        <w:t>22</w:t>
      </w:r>
      <w:r w:rsidR="001467EE">
        <w:rPr>
          <w:color w:val="000000" w:themeColor="text1"/>
        </w:rPr>
        <w:fldChar w:fldCharType="end"/>
      </w:r>
      <w:r w:rsidR="001467EE">
        <w:rPr>
          <w:color w:val="000000" w:themeColor="text1"/>
        </w:rPr>
        <w:t xml:space="preserve"> package</w:t>
      </w:r>
      <w:r w:rsidR="009749F5">
        <w:rPr>
          <w:color w:val="000000" w:themeColor="text1"/>
        </w:rPr>
        <w:t>.</w:t>
      </w:r>
    </w:p>
    <w:p w14:paraId="4AC6AF20" w14:textId="77777777" w:rsidR="005B2C55" w:rsidRDefault="005B2C55" w:rsidP="00E92335">
      <w:pPr>
        <w:spacing w:line="480" w:lineRule="auto"/>
        <w:rPr>
          <w:color w:val="000000" w:themeColor="text1"/>
        </w:rPr>
      </w:pPr>
    </w:p>
    <w:p w14:paraId="0D6B82E7" w14:textId="08504010" w:rsidR="005B2C55" w:rsidRDefault="005B2C55" w:rsidP="005B2C55">
      <w:pPr>
        <w:spacing w:line="480" w:lineRule="auto"/>
        <w:rPr>
          <w:b/>
          <w:bCs/>
          <w:color w:val="000000" w:themeColor="text1"/>
        </w:rPr>
      </w:pPr>
      <w:r>
        <w:rPr>
          <w:b/>
          <w:bCs/>
          <w:color w:val="000000" w:themeColor="text1"/>
        </w:rPr>
        <w:t xml:space="preserve">Helper Functions </w:t>
      </w:r>
    </w:p>
    <w:p w14:paraId="1BCDC7DB" w14:textId="237D58E3" w:rsidR="005B2C55" w:rsidRDefault="005B2C55" w:rsidP="005B2C55">
      <w:pPr>
        <w:spacing w:line="480" w:lineRule="auto"/>
        <w:rPr>
          <w:color w:val="000000" w:themeColor="text1"/>
        </w:rPr>
      </w:pPr>
      <w:r w:rsidRPr="005B2C55">
        <w:rPr>
          <w:color w:val="000000" w:themeColor="text1"/>
        </w:rPr>
        <w:t xml:space="preserve">Only a subset of functions </w:t>
      </w:r>
      <w:proofErr w:type="gramStart"/>
      <w:r w:rsidRPr="005B2C55">
        <w:rPr>
          <w:color w:val="000000" w:themeColor="text1"/>
        </w:rPr>
        <w:t>are</w:t>
      </w:r>
      <w:proofErr w:type="gramEnd"/>
      <w:r w:rsidRPr="005B2C55">
        <w:rPr>
          <w:color w:val="000000" w:themeColor="text1"/>
        </w:rPr>
        <w:t xml:space="preserve"> </w:t>
      </w:r>
      <w:r w:rsidR="000D4E54">
        <w:rPr>
          <w:color w:val="000000" w:themeColor="text1"/>
        </w:rPr>
        <w:t>exported</w:t>
      </w:r>
      <w:r w:rsidRPr="005B2C55">
        <w:rPr>
          <w:color w:val="000000" w:themeColor="text1"/>
        </w:rPr>
        <w:t xml:space="preserve"> to the user in order to maintain a</w:t>
      </w:r>
      <w:r w:rsidR="009726FD">
        <w:rPr>
          <w:color w:val="000000" w:themeColor="text1"/>
        </w:rPr>
        <w:t>n intuitive</w:t>
      </w:r>
      <w:r>
        <w:rPr>
          <w:color w:val="000000" w:themeColor="text1"/>
        </w:rPr>
        <w:t xml:space="preserve"> application programming interface. Helper functions can be found </w:t>
      </w:r>
      <w:r w:rsidR="009726FD">
        <w:rPr>
          <w:color w:val="000000" w:themeColor="text1"/>
        </w:rPr>
        <w:t xml:space="preserve">in </w:t>
      </w:r>
      <w:r w:rsidR="000D4E54">
        <w:rPr>
          <w:color w:val="000000" w:themeColor="text1"/>
        </w:rPr>
        <w:t xml:space="preserve">the </w:t>
      </w:r>
      <w:proofErr w:type="spellStart"/>
      <w:r w:rsidR="000D4E54">
        <w:rPr>
          <w:color w:val="000000" w:themeColor="text1"/>
        </w:rPr>
        <w:t>helper</w:t>
      </w:r>
      <w:r>
        <w:rPr>
          <w:color w:val="000000" w:themeColor="text1"/>
        </w:rPr>
        <w:t>_</w:t>
      </w:r>
      <w:proofErr w:type="gramStart"/>
      <w:r>
        <w:rPr>
          <w:color w:val="000000" w:themeColor="text1"/>
        </w:rPr>
        <w:t>functions.R</w:t>
      </w:r>
      <w:proofErr w:type="spellEnd"/>
      <w:proofErr w:type="gramEnd"/>
      <w:r>
        <w:rPr>
          <w:color w:val="000000" w:themeColor="text1"/>
        </w:rPr>
        <w:t xml:space="preserve"> file named corresponding to </w:t>
      </w:r>
      <w:r w:rsidR="000D4E54">
        <w:rPr>
          <w:color w:val="000000" w:themeColor="text1"/>
        </w:rPr>
        <w:t>the type of functions  it assists with.</w:t>
      </w:r>
    </w:p>
    <w:p w14:paraId="4A126DCE" w14:textId="77777777" w:rsidR="001467EE" w:rsidRDefault="001467EE" w:rsidP="005B2C55">
      <w:pPr>
        <w:spacing w:line="480" w:lineRule="auto"/>
        <w:rPr>
          <w:color w:val="000000" w:themeColor="text1"/>
        </w:rPr>
      </w:pPr>
    </w:p>
    <w:p w14:paraId="436C08EE" w14:textId="77777777" w:rsidR="001467EE" w:rsidRDefault="001467EE" w:rsidP="001467EE">
      <w:pPr>
        <w:spacing w:line="480" w:lineRule="auto"/>
        <w:rPr>
          <w:b/>
          <w:bCs/>
          <w:color w:val="000000" w:themeColor="text1"/>
        </w:rPr>
      </w:pPr>
      <w:r>
        <w:rPr>
          <w:b/>
          <w:bCs/>
          <w:color w:val="000000" w:themeColor="text1"/>
        </w:rPr>
        <w:t>Graphic Interface</w:t>
      </w:r>
    </w:p>
    <w:p w14:paraId="229F5E24" w14:textId="1770E3FA" w:rsidR="001467EE" w:rsidRPr="001467EE" w:rsidRDefault="005F505A" w:rsidP="001467EE">
      <w:pPr>
        <w:spacing w:line="480" w:lineRule="auto"/>
        <w:rPr>
          <w:color w:val="000000" w:themeColor="text1"/>
        </w:rPr>
      </w:pPr>
      <w:r>
        <w:rPr>
          <w:color w:val="000000" w:themeColor="text1"/>
        </w:rPr>
        <w:lastRenderedPageBreak/>
        <w:t>A</w:t>
      </w:r>
      <w:r w:rsidR="001467EE">
        <w:rPr>
          <w:color w:val="000000" w:themeColor="text1"/>
        </w:rPr>
        <w:t xml:space="preserve"> graphic interface to the </w:t>
      </w:r>
      <w:r w:rsidR="001467EE" w:rsidRPr="00AC6054">
        <w:rPr>
          <w:i/>
          <w:iCs/>
          <w:color w:val="000000" w:themeColor="text1"/>
          <w:rPrChange w:id="45" w:author="O'Donoghue, Anthony" w:date="2024-12-02T18:09:00Z" w16du:dateUtc="2024-12-03T02:09:00Z">
            <w:rPr>
              <w:color w:val="000000" w:themeColor="text1"/>
            </w:rPr>
          </w:rPrChange>
        </w:rPr>
        <w:t>mspms</w:t>
      </w:r>
      <w:r w:rsidR="001467EE">
        <w:rPr>
          <w:color w:val="000000" w:themeColor="text1"/>
        </w:rPr>
        <w:t xml:space="preserve"> R package</w:t>
      </w:r>
      <w:r>
        <w:rPr>
          <w:color w:val="000000" w:themeColor="text1"/>
        </w:rPr>
        <w:t xml:space="preserve"> is implemented using the R shiny framework</w:t>
      </w:r>
      <w:r>
        <w:rPr>
          <w:color w:val="000000" w:themeColor="text1"/>
        </w:rPr>
        <w:fldChar w:fldCharType="begin"/>
      </w:r>
      <w:r>
        <w:rPr>
          <w:color w:val="000000" w:themeColor="text1"/>
        </w:rPr>
        <w:instrText xml:space="preserve"> ADDIN ZOTERO_ITEM CSL_CITATION {"citationID":"NG1wQh6r","properties":{"formattedCitation":"\\super 23\\nosupersub{}","plainCitation":"23","noteIndex":0},"citationItems":[{"id":6573,"uris":["http://zotero.org/users/6494753/items/BTPFR9C7"],"itemData":{"id":6573,"type":"book","title":"shiny: Web Application Framework for R","URL":"https://CRAN.R-project.org/package=shiny","author":[{"family":"Chang","given":"Winston"},{"family":"Cheng","given":"Joe"},{"family":"Allaire","given":"J. J."},{"family":"Sievert","given":"Carson"},{"family":"Schloerke","given":"Barret"},{"family":"Xie","given":"Yihui"},{"family":"Allen","given":"Jeff"},{"family":"McPherson","given":"Jonathan"},{"family":"Dipert","given":"Alan"},{"family":"Borges","given":"Barbara"}],"issued":{"date-parts":[["2024"]]}}}],"schema":"https://github.com/citation-style-language/schema/raw/master/csl-citation.json"} </w:instrText>
      </w:r>
      <w:r>
        <w:rPr>
          <w:color w:val="000000" w:themeColor="text1"/>
        </w:rPr>
        <w:fldChar w:fldCharType="separate"/>
      </w:r>
      <w:r w:rsidRPr="00E3194C">
        <w:rPr>
          <w:rFonts w:ascii="Aptos" w:cs="Times New Roman"/>
          <w:color w:val="000000"/>
          <w:vertAlign w:val="superscript"/>
        </w:rPr>
        <w:t>23</w:t>
      </w:r>
      <w:r>
        <w:rPr>
          <w:color w:val="000000" w:themeColor="text1"/>
        </w:rPr>
        <w:fldChar w:fldCharType="end"/>
      </w:r>
      <w:r>
        <w:rPr>
          <w:color w:val="000000" w:themeColor="text1"/>
        </w:rPr>
        <w:t xml:space="preserve">. This interface is accessible on the web at </w:t>
      </w:r>
      <w:hyperlink r:id="rId14" w:history="1">
        <w:r w:rsidRPr="001D6B4F">
          <w:rPr>
            <w:rStyle w:val="Hyperlink"/>
          </w:rPr>
          <w:t>https://gonzalezlab.shinyapps.io/mspms_shiny/</w:t>
        </w:r>
      </w:hyperlink>
      <w:r w:rsidR="001467EE">
        <w:rPr>
          <w:color w:val="000000" w:themeColor="text1"/>
        </w:rPr>
        <w:t xml:space="preserve"> </w:t>
      </w:r>
      <w:del w:id="46" w:author="O'Donoghue, Anthony" w:date="2024-12-02T18:23:00Z" w16du:dateUtc="2024-12-03T02:23:00Z">
        <w:r w:rsidR="001467EE" w:rsidDel="00005AB6">
          <w:rPr>
            <w:color w:val="000000" w:themeColor="text1"/>
          </w:rPr>
          <w:delText xml:space="preserve">, </w:delText>
        </w:r>
      </w:del>
      <w:r w:rsidR="001467EE">
        <w:rPr>
          <w:color w:val="000000" w:themeColor="text1"/>
        </w:rPr>
        <w:t>or downloadable</w:t>
      </w:r>
      <w:r>
        <w:rPr>
          <w:color w:val="000000" w:themeColor="text1"/>
        </w:rPr>
        <w:t xml:space="preserve"> </w:t>
      </w:r>
      <w:r w:rsidR="001467EE">
        <w:rPr>
          <w:color w:val="000000" w:themeColor="text1"/>
        </w:rPr>
        <w:t xml:space="preserve">from </w:t>
      </w:r>
      <w:r w:rsidR="001467EE" w:rsidRPr="00411F1C">
        <w:rPr>
          <w:rStyle w:val="Hyperlink"/>
          <w:color w:val="000000" w:themeColor="text1"/>
          <w:u w:val="none"/>
        </w:rPr>
        <w:t xml:space="preserve"> </w:t>
      </w:r>
      <w:hyperlink r:id="rId15" w:history="1">
        <w:r w:rsidR="001467EE" w:rsidRPr="00411F1C">
          <w:rPr>
            <w:rStyle w:val="Hyperlink"/>
          </w:rPr>
          <w:t>https://github.com/baynec2/mspms-shiny</w:t>
        </w:r>
      </w:hyperlink>
      <w:r>
        <w:rPr>
          <w:rStyle w:val="Hyperlink"/>
        </w:rPr>
        <w:t>/.</w:t>
      </w:r>
    </w:p>
    <w:p w14:paraId="27DA554F" w14:textId="77777777" w:rsidR="00311775" w:rsidRDefault="00311775" w:rsidP="00E92335">
      <w:pPr>
        <w:spacing w:line="480" w:lineRule="auto"/>
        <w:rPr>
          <w:color w:val="000000" w:themeColor="text1"/>
        </w:rPr>
      </w:pPr>
    </w:p>
    <w:p w14:paraId="0A501368" w14:textId="2A9D09C8" w:rsidR="00FC42E3" w:rsidRDefault="00616263" w:rsidP="00E92335">
      <w:pPr>
        <w:spacing w:line="480" w:lineRule="auto"/>
        <w:rPr>
          <w:sz w:val="32"/>
          <w:szCs w:val="32"/>
        </w:rPr>
      </w:pPr>
      <w:r>
        <w:rPr>
          <w:sz w:val="32"/>
          <w:szCs w:val="32"/>
        </w:rPr>
        <w:t>Results</w:t>
      </w:r>
      <w:r w:rsidRPr="00616263">
        <w:rPr>
          <w:sz w:val="32"/>
          <w:szCs w:val="32"/>
        </w:rPr>
        <w:t>:</w:t>
      </w:r>
    </w:p>
    <w:p w14:paraId="05558157" w14:textId="5D26C181" w:rsidR="00CF3DCB" w:rsidRDefault="002C3D29" w:rsidP="002C3D29">
      <w:pPr>
        <w:spacing w:line="480" w:lineRule="auto"/>
      </w:pPr>
      <w:r w:rsidRPr="002C3D29">
        <w:t xml:space="preserve">The </w:t>
      </w:r>
      <w:r w:rsidRPr="00CF6C31">
        <w:rPr>
          <w:i/>
          <w:iCs/>
        </w:rPr>
        <w:t>mspms</w:t>
      </w:r>
      <w:r w:rsidRPr="002C3D29">
        <w:t xml:space="preserve"> R package was developed to provide </w:t>
      </w:r>
      <w:r w:rsidR="005D4E4F">
        <w:t xml:space="preserve">a </w:t>
      </w:r>
      <w:r w:rsidR="002D23C9">
        <w:t>dedicated</w:t>
      </w:r>
      <w:r w:rsidR="005D4E4F">
        <w:t xml:space="preserve"> tool to analyze MSP-MS data</w:t>
      </w:r>
      <w:r w:rsidRPr="002C3D29">
        <w:t>, focusing on reproducibility</w:t>
      </w:r>
      <w:r w:rsidR="005D4E4F">
        <w:t>, ease of use, and robustness</w:t>
      </w:r>
      <w:r w:rsidRPr="002C3D29">
        <w:t xml:space="preserve">. It includes modular functions to handle key steps </w:t>
      </w:r>
      <w:r w:rsidR="005D4E4F">
        <w:t xml:space="preserve">generalizable to any </w:t>
      </w:r>
      <w:r w:rsidRPr="002C3D29">
        <w:t xml:space="preserve">MSP-MS </w:t>
      </w:r>
      <w:r w:rsidR="005D4E4F">
        <w:t>analysis</w:t>
      </w:r>
      <w:r w:rsidRPr="002C3D29">
        <w:t xml:space="preserve">: data </w:t>
      </w:r>
      <w:r w:rsidR="00470499">
        <w:t>preparation</w:t>
      </w:r>
      <w:r w:rsidRPr="002C3D29">
        <w:t>,</w:t>
      </w:r>
      <w:r w:rsidR="00470499">
        <w:t xml:space="preserve"> processing,</w:t>
      </w:r>
      <w:r w:rsidRPr="002C3D29">
        <w:t xml:space="preserve"> statistical analysis, and visualization (Figure 1).</w:t>
      </w:r>
    </w:p>
    <w:p w14:paraId="67E2ED60" w14:textId="77777777" w:rsidR="00CF3DCB" w:rsidRPr="002C3D29" w:rsidRDefault="00CF3DCB" w:rsidP="002C3D29">
      <w:pPr>
        <w:spacing w:line="480" w:lineRule="auto"/>
      </w:pPr>
    </w:p>
    <w:p w14:paraId="6B1E2DF7" w14:textId="77777777" w:rsidR="002C3D29" w:rsidRPr="002C3D29" w:rsidRDefault="002C3D29" w:rsidP="002C3D29">
      <w:pPr>
        <w:spacing w:line="480" w:lineRule="auto"/>
        <w:rPr>
          <w:b/>
          <w:bCs/>
        </w:rPr>
      </w:pPr>
      <w:r w:rsidRPr="002C3D29">
        <w:rPr>
          <w:b/>
          <w:bCs/>
        </w:rPr>
        <w:t>Data Quality Evaluation</w:t>
      </w:r>
    </w:p>
    <w:p w14:paraId="7FD64421" w14:textId="61494579" w:rsidR="002C3D29" w:rsidRDefault="002C3D29" w:rsidP="002C3D29">
      <w:pPr>
        <w:spacing w:line="480" w:lineRule="auto"/>
      </w:pPr>
      <w:r w:rsidRPr="002C3D29">
        <w:t xml:space="preserve">To assess the quality of the MSP-MS data from the cathepsin A, B, C, and D experiments, </w:t>
      </w:r>
      <w:r w:rsidR="00621256">
        <w:t xml:space="preserve">we </w:t>
      </w:r>
      <w:r w:rsidRPr="002C3D29">
        <w:t xml:space="preserve">applied the quality control functions of </w:t>
      </w:r>
      <w:r w:rsidRPr="00AC6054">
        <w:rPr>
          <w:i/>
          <w:iCs/>
          <w:rPrChange w:id="47" w:author="O'Donoghue, Anthony" w:date="2024-12-02T18:09:00Z" w16du:dateUtc="2024-12-03T02:09:00Z">
            <w:rPr/>
          </w:rPrChange>
        </w:rPr>
        <w:t>mspms</w:t>
      </w:r>
      <w:r w:rsidRPr="002C3D29">
        <w:t xml:space="preserve">. </w:t>
      </w:r>
      <w:r w:rsidR="00D55A90">
        <w:t xml:space="preserve"> We found that o</w:t>
      </w:r>
      <w:r w:rsidRPr="002C3D29">
        <w:t>ver 90% of the full-length peptide library was detected in all samples at time zero (T0), and more than 95% of the library, including cleavage products, was detected across the dataset (Supplementary Figure</w:t>
      </w:r>
      <w:del w:id="48" w:author="Charlie Bayne" w:date="2024-12-03T10:26:00Z" w16du:dateUtc="2024-12-03T18:26:00Z">
        <w:r w:rsidRPr="002C3D29" w:rsidDel="00462B1F">
          <w:delText xml:space="preserve">s </w:delText>
        </w:r>
      </w:del>
      <w:ins w:id="49" w:author="Charlie Bayne" w:date="2024-12-03T10:26:00Z" w16du:dateUtc="2024-12-03T18:26:00Z">
        <w:r w:rsidR="00462B1F">
          <w:t>4A</w:t>
        </w:r>
      </w:ins>
      <w:del w:id="50" w:author="Charlie Bayne" w:date="2024-12-03T10:26:00Z" w16du:dateUtc="2024-12-03T18:26:00Z">
        <w:r w:rsidRPr="002C3D29" w:rsidDel="00462B1F">
          <w:delText>1A, 1B</w:delText>
        </w:r>
      </w:del>
      <w:r w:rsidRPr="002C3D29">
        <w:t xml:space="preserve">). Only five peptides from the library were consistently missing across all samples, suggesting high-quality data with minimal loss (Supplementary Figure </w:t>
      </w:r>
      <w:ins w:id="51" w:author="Charlie Bayne" w:date="2024-12-03T10:27:00Z" w16du:dateUtc="2024-12-03T18:27:00Z">
        <w:r w:rsidR="00462B1F">
          <w:t>4</w:t>
        </w:r>
      </w:ins>
      <w:del w:id="52" w:author="Charlie Bayne" w:date="2024-12-03T10:27:00Z" w16du:dateUtc="2024-12-03T18:27:00Z">
        <w:r w:rsidRPr="002C3D29" w:rsidDel="00462B1F">
          <w:delText>1</w:delText>
        </w:r>
      </w:del>
      <w:ins w:id="53" w:author="Charlie Bayne" w:date="2024-12-03T10:27:00Z" w16du:dateUtc="2024-12-03T18:27:00Z">
        <w:r w:rsidR="00462B1F">
          <w:t>B</w:t>
        </w:r>
      </w:ins>
      <w:del w:id="54" w:author="Charlie Bayne" w:date="2024-12-03T10:27:00Z" w16du:dateUtc="2024-12-03T18:27:00Z">
        <w:r w:rsidRPr="002C3D29" w:rsidDel="00462B1F">
          <w:delText>C</w:delText>
        </w:r>
      </w:del>
      <w:r w:rsidRPr="002C3D29">
        <w:t>).</w:t>
      </w:r>
    </w:p>
    <w:p w14:paraId="1F78A3C2" w14:textId="77777777" w:rsidR="005C7823" w:rsidRDefault="005C7823" w:rsidP="002C3D29">
      <w:pPr>
        <w:spacing w:line="480" w:lineRule="auto"/>
        <w:rPr>
          <w:b/>
          <w:bCs/>
        </w:rPr>
      </w:pPr>
    </w:p>
    <w:p w14:paraId="5A00994D" w14:textId="3C33CD2B" w:rsidR="002C3D29" w:rsidRPr="002C3D29" w:rsidRDefault="00FE7016" w:rsidP="002C3D29">
      <w:pPr>
        <w:spacing w:line="480" w:lineRule="auto"/>
        <w:rPr>
          <w:b/>
          <w:bCs/>
        </w:rPr>
      </w:pPr>
      <w:r>
        <w:rPr>
          <w:b/>
          <w:bCs/>
        </w:rPr>
        <w:t xml:space="preserve">Evaluation of </w:t>
      </w:r>
      <w:r w:rsidR="002C3D29" w:rsidRPr="002C3D29">
        <w:rPr>
          <w:b/>
          <w:bCs/>
        </w:rPr>
        <w:t>Global Data Patterns</w:t>
      </w:r>
    </w:p>
    <w:p w14:paraId="64060DCA" w14:textId="77777777" w:rsidR="002C3D29" w:rsidRDefault="002C3D29" w:rsidP="002C3D29">
      <w:pPr>
        <w:spacing w:line="480" w:lineRule="auto"/>
      </w:pPr>
      <w:r w:rsidRPr="002C3D29">
        <w:t xml:space="preserve">Next, we examined global patterns in the dataset using principal component analysis (PCA) and unsupervised hierarchical clustering. PCA demonstrated tight clustering of replicates within each experimental group (condition and timepoint), as shown by the 95% </w:t>
      </w:r>
      <w:r w:rsidRPr="002C3D29">
        <w:lastRenderedPageBreak/>
        <w:t>confidence intervals surrounding each group (Figure 2A). Near-perfect clustering of replicates from identical conditions was observed, indicating high experimental consistency. Differential peptide abundance between groups was evident, supporting distinct activity for each cathepsin over time (Figure 2B).</w:t>
      </w:r>
    </w:p>
    <w:p w14:paraId="161F6A09" w14:textId="77777777" w:rsidR="00AC090D" w:rsidRPr="002C3D29" w:rsidRDefault="00AC090D" w:rsidP="002C3D29">
      <w:pPr>
        <w:spacing w:line="480" w:lineRule="auto"/>
      </w:pPr>
    </w:p>
    <w:p w14:paraId="574BF106" w14:textId="4C91F068" w:rsidR="002C3D29" w:rsidRPr="002C3D29" w:rsidRDefault="002C3D29" w:rsidP="002C3D29">
      <w:pPr>
        <w:spacing w:line="480" w:lineRule="auto"/>
        <w:rPr>
          <w:b/>
          <w:bCs/>
        </w:rPr>
      </w:pPr>
      <w:r w:rsidRPr="002C3D29">
        <w:rPr>
          <w:b/>
          <w:bCs/>
        </w:rPr>
        <w:t xml:space="preserve">Significant Peptide Changes and Cleavage </w:t>
      </w:r>
      <w:r w:rsidR="00FE7016">
        <w:rPr>
          <w:b/>
          <w:bCs/>
        </w:rPr>
        <w:t>Position</w:t>
      </w:r>
      <w:r w:rsidRPr="002C3D29">
        <w:rPr>
          <w:b/>
          <w:bCs/>
        </w:rPr>
        <w:t xml:space="preserve"> Preferences</w:t>
      </w:r>
    </w:p>
    <w:p w14:paraId="176A4993" w14:textId="4C5A410F" w:rsidR="002C3D29" w:rsidRDefault="002C3D29" w:rsidP="002C3D29">
      <w:pPr>
        <w:spacing w:line="480" w:lineRule="auto"/>
      </w:pPr>
      <w:r w:rsidRPr="002C3D29">
        <w:t>We analyzed significant peptide differences for each cathepsin relative to T0 using t-tests and log</w:t>
      </w:r>
      <w:r w:rsidRPr="005F505A">
        <w:rPr>
          <w:vertAlign w:val="subscript"/>
        </w:rPr>
        <w:t xml:space="preserve">2 </w:t>
      </w:r>
      <w:r w:rsidRPr="002C3D29">
        <w:t>fold change calculations. The results, visualized as volcano plots, revealed numerous significantly upregulated peptides (log</w:t>
      </w:r>
      <w:r w:rsidRPr="0053320E">
        <w:rPr>
          <w:vertAlign w:val="subscript"/>
          <w:rPrChange w:id="55" w:author="O'Donoghue, Anthony" w:date="2024-12-02T18:25:00Z" w16du:dateUtc="2024-12-03T02:25:00Z">
            <w:rPr/>
          </w:rPrChange>
        </w:rPr>
        <w:t>2</w:t>
      </w:r>
      <w:r w:rsidRPr="002C3D29">
        <w:t xml:space="preserve"> fold change ≥ 3, </w:t>
      </w:r>
      <w:proofErr w:type="spellStart"/>
      <w:r w:rsidRPr="002C3D29">
        <w:t>p.adj</w:t>
      </w:r>
      <w:proofErr w:type="spellEnd"/>
      <w:r w:rsidRPr="002C3D29">
        <w:t xml:space="preserve"> ≤ 0.05) at various timepoints following incubation (Figure 3</w:t>
      </w:r>
      <w:r w:rsidR="00D87118">
        <w:t>B</w:t>
      </w:r>
      <w:r w:rsidRPr="002C3D29">
        <w:t xml:space="preserve">). The number of significantly different peptides increased progressively with time for each cathepsin, highlighting </w:t>
      </w:r>
      <w:ins w:id="56" w:author="O'Donoghue, Anthony" w:date="2024-12-02T18:26:00Z" w16du:dateUtc="2024-12-03T02:26:00Z">
        <w:r w:rsidR="00213EEB">
          <w:t xml:space="preserve">the </w:t>
        </w:r>
      </w:ins>
      <w:r w:rsidRPr="002C3D29">
        <w:t xml:space="preserve">dynamic substrate cleavage behavior (Supplementary Figure </w:t>
      </w:r>
      <w:ins w:id="57" w:author="Charlie Bayne" w:date="2024-12-03T10:27:00Z" w16du:dateUtc="2024-12-03T18:27:00Z">
        <w:r w:rsidR="00462B1F">
          <w:t>5</w:t>
        </w:r>
      </w:ins>
      <w:del w:id="58" w:author="Charlie Bayne" w:date="2024-12-03T10:27:00Z" w16du:dateUtc="2024-12-03T18:27:00Z">
        <w:r w:rsidRPr="002C3D29" w:rsidDel="00462B1F">
          <w:delText>2</w:delText>
        </w:r>
      </w:del>
      <w:r w:rsidRPr="002C3D29">
        <w:t>).</w:t>
      </w:r>
    </w:p>
    <w:p w14:paraId="00ECF99E" w14:textId="77777777" w:rsidR="00D55A90" w:rsidRPr="002C3D29" w:rsidRDefault="00D55A90" w:rsidP="002C3D29">
      <w:pPr>
        <w:spacing w:line="480" w:lineRule="auto"/>
      </w:pPr>
    </w:p>
    <w:p w14:paraId="2768DDBC" w14:textId="3F639663" w:rsidR="00483BF8" w:rsidRDefault="002C3D29" w:rsidP="002C3D29">
      <w:pPr>
        <w:spacing w:line="480" w:lineRule="auto"/>
      </w:pPr>
      <w:r w:rsidRPr="002C3D29">
        <w:t xml:space="preserve">To </w:t>
      </w:r>
      <w:r w:rsidR="00D87118">
        <w:t>evaluate</w:t>
      </w:r>
      <w:r w:rsidRPr="002C3D29">
        <w:t xml:space="preserve"> protease activity</w:t>
      </w:r>
      <w:r w:rsidR="00D87118">
        <w:t xml:space="preserve"> relative to reported substate </w:t>
      </w:r>
      <w:r w:rsidR="009237DC" w:rsidRPr="009237DC">
        <w:t xml:space="preserve">specificities </w:t>
      </w:r>
      <w:r w:rsidR="00D87118">
        <w:t>(Table 3A)</w:t>
      </w:r>
      <w:r w:rsidRPr="002C3D29">
        <w:t xml:space="preserve">, we investigated cleavage site preferences within the 14-mer peptides. Cathepsin A </w:t>
      </w:r>
      <w:r w:rsidR="00483BF8">
        <w:t>showed clear carboxypeptidase activity</w:t>
      </w:r>
      <w:r w:rsidR="00483BF8" w:rsidRPr="00483BF8">
        <w:t xml:space="preserve"> </w:t>
      </w:r>
      <w:r w:rsidR="00483BF8">
        <w:t xml:space="preserve">through the </w:t>
      </w:r>
      <w:del w:id="59" w:author="O'Donoghue, Anthony" w:date="2024-12-02T18:30:00Z" w16du:dateUtc="2024-12-03T02:30:00Z">
        <w:r w:rsidR="00483BF8" w:rsidRPr="00586053" w:rsidDel="007C56AE">
          <w:delText>increased frequency</w:delText>
        </w:r>
      </w:del>
      <w:ins w:id="60" w:author="O'Donoghue, Anthony" w:date="2024-12-02T18:30:00Z" w16du:dateUtc="2024-12-03T02:30:00Z">
        <w:r w:rsidR="007C56AE">
          <w:t>high number</w:t>
        </w:r>
      </w:ins>
      <w:r w:rsidR="00483BF8" w:rsidRPr="00586053">
        <w:t xml:space="preserve"> of </w:t>
      </w:r>
      <w:del w:id="61" w:author="O'Donoghue, Anthony" w:date="2024-12-02T18:30:00Z" w16du:dateUtc="2024-12-03T02:30:00Z">
        <w:r w:rsidR="00483BF8" w:rsidRPr="00586053" w:rsidDel="007C56AE">
          <w:delText xml:space="preserve">cleavages </w:delText>
        </w:r>
      </w:del>
      <w:ins w:id="62" w:author="O'Donoghue, Anthony" w:date="2024-12-02T18:30:00Z" w16du:dateUtc="2024-12-03T02:30:00Z">
        <w:r w:rsidR="007C56AE" w:rsidRPr="00586053">
          <w:t>cleavage</w:t>
        </w:r>
        <w:r w:rsidR="007C56AE">
          <w:t xml:space="preserve"> sites</w:t>
        </w:r>
        <w:r w:rsidR="007C56AE" w:rsidRPr="00586053">
          <w:t xml:space="preserve"> </w:t>
        </w:r>
      </w:ins>
      <w:r w:rsidR="00483BF8" w:rsidRPr="00586053">
        <w:t xml:space="preserve">at the C-terminus </w:t>
      </w:r>
      <w:r w:rsidR="00483BF8">
        <w:t xml:space="preserve">(Figure 3C) </w:t>
      </w:r>
      <w:r w:rsidR="00483BF8" w:rsidRPr="00586053">
        <w:t xml:space="preserve">and overrepresentation of </w:t>
      </w:r>
      <w:r w:rsidR="00483BF8">
        <w:t>X</w:t>
      </w:r>
      <w:r w:rsidR="00483BF8" w:rsidRPr="00586053">
        <w:t xml:space="preserve"> </w:t>
      </w:r>
      <w:ins w:id="63" w:author="O'Donoghue, Anthony" w:date="2024-12-02T18:26:00Z" w16du:dateUtc="2024-12-03T02:26:00Z">
        <w:r w:rsidR="00CA78FD">
          <w:t>(corresponding to no amino acid</w:t>
        </w:r>
      </w:ins>
      <w:ins w:id="64" w:author="O'Donoghue, Anthony" w:date="2024-12-02T18:27:00Z" w16du:dateUtc="2024-12-03T02:27:00Z">
        <w:r w:rsidR="00CA78FD">
          <w:t xml:space="preserve">) </w:t>
        </w:r>
      </w:ins>
      <w:r w:rsidR="00483BF8" w:rsidRPr="00586053">
        <w:t>at P2', P3', and P4'</w:t>
      </w:r>
      <w:r w:rsidR="00483BF8">
        <w:t xml:space="preserve"> (Figure 3D). Cathepsin B displayed </w:t>
      </w:r>
      <w:r w:rsidR="00483BF8" w:rsidRPr="00586053">
        <w:t xml:space="preserve">dipeptidyl carboxypeptidase activity, with </w:t>
      </w:r>
      <w:del w:id="65" w:author="O'Donoghue, Anthony" w:date="2024-12-02T18:30:00Z" w16du:dateUtc="2024-12-03T02:30:00Z">
        <w:r w:rsidR="00483BF8" w:rsidRPr="00586053" w:rsidDel="007C56AE">
          <w:delText xml:space="preserve">peak </w:delText>
        </w:r>
      </w:del>
      <w:ins w:id="66" w:author="O'Donoghue, Anthony" w:date="2024-12-02T18:30:00Z" w16du:dateUtc="2024-12-03T02:30:00Z">
        <w:r w:rsidR="007C56AE">
          <w:t xml:space="preserve">most </w:t>
        </w:r>
      </w:ins>
      <w:del w:id="67" w:author="O'Donoghue, Anthony" w:date="2024-12-02T18:30:00Z" w16du:dateUtc="2024-12-03T02:30:00Z">
        <w:r w:rsidR="00483BF8" w:rsidRPr="00586053" w:rsidDel="007C56AE">
          <w:delText xml:space="preserve">cleavages </w:delText>
        </w:r>
      </w:del>
      <w:ins w:id="68" w:author="O'Donoghue, Anthony" w:date="2024-12-02T18:30:00Z" w16du:dateUtc="2024-12-03T02:30:00Z">
        <w:r w:rsidR="007C56AE" w:rsidRPr="00586053">
          <w:t>cleavage</w:t>
        </w:r>
        <w:r w:rsidR="007C56AE">
          <w:t xml:space="preserve"> sites </w:t>
        </w:r>
      </w:ins>
      <w:ins w:id="69" w:author="O'Donoghue, Anthony" w:date="2024-12-02T18:31:00Z" w16du:dateUtc="2024-12-03T02:31:00Z">
        <w:r w:rsidR="005C3A8B">
          <w:t>occurring</w:t>
        </w:r>
      </w:ins>
      <w:ins w:id="70" w:author="O'Donoghue, Anthony" w:date="2024-12-02T18:30:00Z" w16du:dateUtc="2024-12-03T02:30:00Z">
        <w:r w:rsidR="007C56AE" w:rsidRPr="00586053">
          <w:t xml:space="preserve"> </w:t>
        </w:r>
      </w:ins>
      <w:r w:rsidR="00483BF8" w:rsidRPr="00586053">
        <w:t xml:space="preserve">at position 12 </w:t>
      </w:r>
      <w:del w:id="71" w:author="O'Donoghue, Anthony" w:date="2024-12-02T18:29:00Z" w16du:dateUtc="2024-12-03T02:29:00Z">
        <w:r w:rsidR="00483BF8" w:rsidRPr="00586053" w:rsidDel="00CD6BB8">
          <w:delText xml:space="preserve">followed by </w:delText>
        </w:r>
        <w:r w:rsidR="00424482" w:rsidDel="00CD6BB8">
          <w:delText>a</w:delText>
        </w:r>
      </w:del>
      <w:ins w:id="72" w:author="O'Donoghue, Anthony" w:date="2024-12-02T18:29:00Z" w16du:dateUtc="2024-12-03T02:29:00Z">
        <w:r w:rsidR="00CD6BB8">
          <w:t xml:space="preserve">and </w:t>
        </w:r>
      </w:ins>
      <w:ins w:id="73" w:author="O'Donoghue, Anthony" w:date="2024-12-02T18:31:00Z" w16du:dateUtc="2024-12-03T02:31:00Z">
        <w:r w:rsidR="007C56AE">
          <w:t>a</w:t>
        </w:r>
        <w:r w:rsidR="005C3A8B">
          <w:t xml:space="preserve"> lesser amount</w:t>
        </w:r>
      </w:ins>
      <w:del w:id="74" w:author="O'Donoghue, Anthony" w:date="2024-12-02T18:31:00Z" w16du:dateUtc="2024-12-03T02:31:00Z">
        <w:r w:rsidR="00424482" w:rsidDel="007C56AE">
          <w:delText xml:space="preserve"> smaller peak</w:delText>
        </w:r>
      </w:del>
      <w:r w:rsidR="00424482">
        <w:t xml:space="preserve"> </w:t>
      </w:r>
      <w:del w:id="75" w:author="O'Donoghue, Anthony" w:date="2024-12-02T18:29:00Z" w16du:dateUtc="2024-12-03T02:29:00Z">
        <w:r w:rsidR="00483BF8" w:rsidRPr="00586053" w:rsidDel="00CD6BB8">
          <w:delText>2-amino-acid</w:delText>
        </w:r>
        <w:r w:rsidR="00424482" w:rsidDel="00CD6BB8">
          <w:delText xml:space="preserve">s away </w:delText>
        </w:r>
      </w:del>
      <w:r w:rsidR="00424482">
        <w:t xml:space="preserve">at position </w:t>
      </w:r>
      <w:del w:id="76" w:author="O'Donoghue, Anthony" w:date="2024-12-02T18:28:00Z" w16du:dateUtc="2024-12-03T02:28:00Z">
        <w:r w:rsidR="00424482" w:rsidDel="00CD6BB8">
          <w:delText>8</w:delText>
        </w:r>
      </w:del>
      <w:ins w:id="77" w:author="O'Donoghue, Anthony" w:date="2024-12-02T18:28:00Z" w16du:dateUtc="2024-12-03T02:28:00Z">
        <w:r w:rsidR="00CD6BB8">
          <w:t>10</w:t>
        </w:r>
      </w:ins>
      <w:r w:rsidR="00424482">
        <w:t>,</w:t>
      </w:r>
      <w:r w:rsidR="00483BF8" w:rsidRPr="00586053">
        <w:t xml:space="preserve"> suggesting sequential </w:t>
      </w:r>
      <w:ins w:id="78" w:author="O'Donoghue, Anthony" w:date="2024-12-02T18:29:00Z" w16du:dateUtc="2024-12-03T02:29:00Z">
        <w:r w:rsidR="003D1994">
          <w:t xml:space="preserve">removal of dipeptides from the C-terminus </w:t>
        </w:r>
      </w:ins>
      <w:del w:id="79" w:author="O'Donoghue, Anthony" w:date="2024-12-02T18:29:00Z" w16du:dateUtc="2024-12-03T02:29:00Z">
        <w:r w:rsidR="00483BF8" w:rsidRPr="00586053" w:rsidDel="003D1994">
          <w:delText xml:space="preserve">cleavage of cleavage </w:delText>
        </w:r>
        <w:r w:rsidR="00483BF8" w:rsidRPr="00586053" w:rsidDel="003D1994">
          <w:lastRenderedPageBreak/>
          <w:delText>products</w:delText>
        </w:r>
        <w:r w:rsidR="00483BF8" w:rsidDel="003D1994">
          <w:delText xml:space="preserve"> </w:delText>
        </w:r>
      </w:del>
      <w:r w:rsidR="00483BF8">
        <w:t>(Figure 3C)</w:t>
      </w:r>
      <w:r w:rsidR="00483BF8" w:rsidRPr="00586053">
        <w:t xml:space="preserve">. </w:t>
      </w:r>
      <w:r w:rsidR="00483BF8">
        <w:t xml:space="preserve">The </w:t>
      </w:r>
      <w:r w:rsidR="00483BF8" w:rsidRPr="00586053">
        <w:t xml:space="preserve">enrichment of </w:t>
      </w:r>
      <w:r w:rsidR="00483BF8">
        <w:t>X</w:t>
      </w:r>
      <w:r w:rsidR="00483BF8" w:rsidRPr="00586053">
        <w:t xml:space="preserve"> at P3' and P4' </w:t>
      </w:r>
      <w:r w:rsidR="00483BF8">
        <w:t xml:space="preserve">evident in the iceLogo plot </w:t>
      </w:r>
      <w:r w:rsidR="00483BF8" w:rsidRPr="00586053">
        <w:t xml:space="preserve">further supported this </w:t>
      </w:r>
      <w:ins w:id="80" w:author="O'Donoghue, Anthony" w:date="2024-12-02T18:31:00Z" w16du:dateUtc="2024-12-03T02:31:00Z">
        <w:r w:rsidR="005C3A8B" w:rsidRPr="00586053">
          <w:t>dipeptidyl carboxypeptidase</w:t>
        </w:r>
      </w:ins>
      <w:ins w:id="81" w:author="O'Donoghue, Anthony" w:date="2024-12-02T18:29:00Z" w16du:dateUtc="2024-12-03T02:29:00Z">
        <w:r w:rsidR="00CC3F17">
          <w:t xml:space="preserve"> </w:t>
        </w:r>
      </w:ins>
      <w:r w:rsidR="00483BF8" w:rsidRPr="00586053">
        <w:t>activity</w:t>
      </w:r>
      <w:r w:rsidR="00483BF8">
        <w:t xml:space="preserve"> (Figure 3D).</w:t>
      </w:r>
      <w:del w:id="82" w:author="O'Donoghue, Anthony" w:date="2024-12-02T18:29:00Z" w16du:dateUtc="2024-12-03T02:29:00Z">
        <w:r w:rsidR="00483BF8" w:rsidRPr="00586053" w:rsidDel="00CC3F17">
          <w:delText xml:space="preserve">, </w:delText>
        </w:r>
      </w:del>
    </w:p>
    <w:p w14:paraId="2D3C929D" w14:textId="77777777" w:rsidR="00483BF8" w:rsidRDefault="00483BF8" w:rsidP="002C3D29">
      <w:pPr>
        <w:spacing w:line="480" w:lineRule="auto"/>
      </w:pPr>
    </w:p>
    <w:p w14:paraId="15C908F7" w14:textId="3EC7CC57" w:rsidR="00AC090D" w:rsidRPr="002C3D29" w:rsidRDefault="00483BF8" w:rsidP="002C3D29">
      <w:pPr>
        <w:spacing w:line="480" w:lineRule="auto"/>
      </w:pPr>
      <w:r>
        <w:t xml:space="preserve">Assessment of </w:t>
      </w:r>
      <w:r w:rsidR="00424482">
        <w:t>c</w:t>
      </w:r>
      <w:r>
        <w:t xml:space="preserve">athepsin C </w:t>
      </w:r>
      <w:r w:rsidRPr="00586053">
        <w:t xml:space="preserve">revealed a </w:t>
      </w:r>
      <w:del w:id="83" w:author="O'Donoghue, Anthony" w:date="2024-12-02T18:34:00Z" w16du:dateUtc="2024-12-03T02:34:00Z">
        <w:r w:rsidRPr="00586053" w:rsidDel="004715BD">
          <w:delText>concentration of</w:delText>
        </w:r>
      </w:del>
      <w:ins w:id="84" w:author="O'Donoghue, Anthony" w:date="2024-12-02T18:34:00Z" w16du:dateUtc="2024-12-03T02:34:00Z">
        <w:r w:rsidR="004715BD">
          <w:t>high number of</w:t>
        </w:r>
      </w:ins>
      <w:r w:rsidRPr="00586053">
        <w:t xml:space="preserve"> </w:t>
      </w:r>
      <w:del w:id="85" w:author="O'Donoghue, Anthony" w:date="2024-12-02T18:34:00Z" w16du:dateUtc="2024-12-03T02:34:00Z">
        <w:r w:rsidRPr="00586053" w:rsidDel="004715BD">
          <w:delText xml:space="preserve">cleavages </w:delText>
        </w:r>
      </w:del>
      <w:ins w:id="86" w:author="O'Donoghue, Anthony" w:date="2024-12-02T18:34:00Z" w16du:dateUtc="2024-12-03T02:34:00Z">
        <w:r w:rsidR="004715BD" w:rsidRPr="00586053">
          <w:t>cleavage</w:t>
        </w:r>
        <w:r w:rsidR="004715BD">
          <w:t xml:space="preserve"> sites</w:t>
        </w:r>
        <w:r w:rsidR="004715BD" w:rsidRPr="00586053">
          <w:t xml:space="preserve"> </w:t>
        </w:r>
      </w:ins>
      <w:r w:rsidRPr="00586053">
        <w:t xml:space="preserve">at position 2, followed by </w:t>
      </w:r>
      <w:r w:rsidR="00424482">
        <w:t xml:space="preserve">a smaller </w:t>
      </w:r>
      <w:ins w:id="87" w:author="O'Donoghue, Anthony" w:date="2024-12-02T18:35:00Z" w16du:dateUtc="2024-12-03T02:35:00Z">
        <w:r w:rsidR="00DD0038">
          <w:t xml:space="preserve">number at </w:t>
        </w:r>
      </w:ins>
      <w:del w:id="88" w:author="O'Donoghue, Anthony" w:date="2024-12-02T18:35:00Z" w16du:dateUtc="2024-12-03T02:35:00Z">
        <w:r w:rsidR="00424482" w:rsidDel="00D512A1">
          <w:delText xml:space="preserve">peak </w:delText>
        </w:r>
        <w:r w:rsidR="00424482" w:rsidRPr="00586053" w:rsidDel="00D512A1">
          <w:delText>2-amino-acid</w:delText>
        </w:r>
        <w:r w:rsidR="00424482" w:rsidDel="00D512A1">
          <w:delText xml:space="preserve">s away at </w:delText>
        </w:r>
      </w:del>
      <w:r w:rsidR="00424482">
        <w:t>position 4</w:t>
      </w:r>
      <w:r w:rsidRPr="00586053">
        <w:t xml:space="preserve">, </w:t>
      </w:r>
      <w:r>
        <w:t>suggesting</w:t>
      </w:r>
      <w:r w:rsidRPr="00586053">
        <w:t xml:space="preserve"> </w:t>
      </w:r>
      <w:r>
        <w:t xml:space="preserve">the </w:t>
      </w:r>
      <w:r w:rsidRPr="00586053">
        <w:t xml:space="preserve">sequential removal </w:t>
      </w:r>
      <w:r>
        <w:t xml:space="preserve">of dipeptides from the N- terminus </w:t>
      </w:r>
      <w:r w:rsidR="00424482">
        <w:t>(</w:t>
      </w:r>
      <w:r>
        <w:t>Figure 3C)</w:t>
      </w:r>
      <w:r w:rsidRPr="00586053">
        <w:t xml:space="preserve">. An overrepresentation of </w:t>
      </w:r>
      <w:ins w:id="89" w:author="O'Donoghue, Anthony" w:date="2024-12-02T18:35:00Z" w16du:dateUtc="2024-12-03T02:35:00Z">
        <w:r w:rsidR="00EB0D81">
          <w:t>X</w:t>
        </w:r>
      </w:ins>
      <w:ins w:id="90" w:author="O'Donoghue, Anthony" w:date="2024-12-02T18:36:00Z" w16du:dateUtc="2024-12-03T02:36:00Z">
        <w:r w:rsidR="00EB0D81">
          <w:t xml:space="preserve"> </w:t>
        </w:r>
      </w:ins>
      <w:del w:id="91" w:author="O'Donoghue, Anthony" w:date="2024-12-02T18:36:00Z" w16du:dateUtc="2024-12-03T02:36:00Z">
        <w:r w:rsidRPr="00586053" w:rsidDel="00EB0D81">
          <w:delText xml:space="preserve">residues </w:delText>
        </w:r>
      </w:del>
      <w:r w:rsidRPr="00586053">
        <w:t>at P4 and P3 in the iceLogo also confirmed the dipeptidyl aminopeptidase activity</w:t>
      </w:r>
      <w:r>
        <w:t xml:space="preserve"> (Figure 3D)</w:t>
      </w:r>
      <w:r w:rsidRPr="00586053">
        <w:t>.</w:t>
      </w:r>
      <w:r>
        <w:t xml:space="preserve"> Lastly, </w:t>
      </w:r>
      <w:r w:rsidR="00424482">
        <w:t>c</w:t>
      </w:r>
      <w:r>
        <w:t xml:space="preserve">athepsin D showed endopeptidase activity as observable by the </w:t>
      </w:r>
      <w:r w:rsidRPr="00586053">
        <w:t xml:space="preserve">Gaussian peak centered around position 8 </w:t>
      </w:r>
      <w:r>
        <w:t>of the cleavage position plots (Figure 3C)</w:t>
      </w:r>
      <w:r w:rsidRPr="00586053">
        <w:t xml:space="preserve">. The iceLogo plot showed </w:t>
      </w:r>
      <w:ins w:id="92" w:author="O'Donoghue, Anthony" w:date="2024-12-02T18:37:00Z" w16du:dateUtc="2024-12-03T02:37:00Z">
        <w:r w:rsidR="009C3154">
          <w:t xml:space="preserve">that </w:t>
        </w:r>
      </w:ins>
      <w:del w:id="93" w:author="O'Donoghue, Anthony" w:date="2024-12-02T18:37:00Z" w16du:dateUtc="2024-12-03T02:37:00Z">
        <w:r w:rsidRPr="00586053" w:rsidDel="009C3154">
          <w:delText>a</w:delText>
        </w:r>
        <w:r w:rsidDel="009C3154">
          <w:delText xml:space="preserve"> corresponding</w:delText>
        </w:r>
        <w:r w:rsidRPr="00586053" w:rsidDel="009C3154">
          <w:delText xml:space="preserve"> </w:delText>
        </w:r>
        <w:r w:rsidDel="009C3154">
          <w:delText xml:space="preserve">decrease in </w:delText>
        </w:r>
      </w:del>
      <w:r>
        <w:t>X</w:t>
      </w:r>
      <w:ins w:id="94" w:author="O'Donoghue, Anthony" w:date="2024-12-02T18:37:00Z" w16du:dateUtc="2024-12-03T02:37:00Z">
        <w:r w:rsidR="004F660C">
          <w:t xml:space="preserve"> was not enriched at any of the sites from</w:t>
        </w:r>
      </w:ins>
      <w:del w:id="95" w:author="O'Donoghue, Anthony" w:date="2024-12-02T18:37:00Z" w16du:dateUtc="2024-12-03T02:37:00Z">
        <w:r w:rsidRPr="00586053" w:rsidDel="004F660C">
          <w:delText xml:space="preserve"> at</w:delText>
        </w:r>
      </w:del>
      <w:r w:rsidRPr="00586053">
        <w:t xml:space="preserve"> P4</w:t>
      </w:r>
      <w:ins w:id="96" w:author="O'Donoghue, Anthony" w:date="2024-12-02T18:37:00Z" w16du:dateUtc="2024-12-03T02:37:00Z">
        <w:r w:rsidR="004F660C">
          <w:t xml:space="preserve"> to P4′</w:t>
        </w:r>
      </w:ins>
      <w:del w:id="97" w:author="O'Donoghue, Anthony" w:date="2024-12-02T18:37:00Z" w16du:dateUtc="2024-12-03T02:37:00Z">
        <w:r w:rsidRPr="00586053" w:rsidDel="004F660C">
          <w:delText>,</w:delText>
        </w:r>
      </w:del>
      <w:r w:rsidRPr="00586053">
        <w:t xml:space="preserve"> </w:t>
      </w:r>
      <w:del w:id="98" w:author="O'Donoghue, Anthony" w:date="2024-12-02T18:37:00Z" w16du:dateUtc="2024-12-03T02:37:00Z">
        <w:r w:rsidRPr="00586053" w:rsidDel="004F660C">
          <w:delText xml:space="preserve">P3, and P2, </w:delText>
        </w:r>
      </w:del>
      <w:r w:rsidRPr="00586053">
        <w:t xml:space="preserve">further validating this </w:t>
      </w:r>
      <w:ins w:id="99" w:author="O'Donoghue, Anthony" w:date="2024-12-02T18:37:00Z" w16du:dateUtc="2024-12-03T02:37:00Z">
        <w:r w:rsidR="004F660C">
          <w:t xml:space="preserve">endopeptidase </w:t>
        </w:r>
      </w:ins>
      <w:r>
        <w:t xml:space="preserve">activity (Figure 3D). </w:t>
      </w:r>
      <w:r>
        <w:br/>
      </w:r>
    </w:p>
    <w:p w14:paraId="723BAFD4" w14:textId="77777777" w:rsidR="002C3D29" w:rsidRPr="002C3D29" w:rsidRDefault="002C3D29" w:rsidP="002C3D29">
      <w:pPr>
        <w:spacing w:line="480" w:lineRule="auto"/>
        <w:rPr>
          <w:b/>
          <w:bCs/>
        </w:rPr>
      </w:pPr>
      <w:r w:rsidRPr="002C3D29">
        <w:rPr>
          <w:b/>
          <w:bCs/>
        </w:rPr>
        <w:t>Amino Acid Preferences</w:t>
      </w:r>
    </w:p>
    <w:p w14:paraId="746B6E31" w14:textId="0EF85306" w:rsidR="00114544" w:rsidRDefault="002C3D29" w:rsidP="002C3D29">
      <w:pPr>
        <w:spacing w:line="480" w:lineRule="auto"/>
      </w:pPr>
      <w:r w:rsidRPr="002C3D29">
        <w:t xml:space="preserve">To visualize the amino acid preferences at cleavage sites, we performed an iceLogo analysis using </w:t>
      </w:r>
      <w:r w:rsidRPr="00AC6054">
        <w:rPr>
          <w:i/>
          <w:iCs/>
          <w:rPrChange w:id="100" w:author="O'Donoghue, Anthony" w:date="2024-12-02T18:09:00Z" w16du:dateUtc="2024-12-03T02:09:00Z">
            <w:rPr/>
          </w:rPrChange>
        </w:rPr>
        <w:t>mspms</w:t>
      </w:r>
      <w:r w:rsidRPr="002C3D29">
        <w:t xml:space="preserve">, focusing on </w:t>
      </w:r>
      <w:r w:rsidR="009749F5">
        <w:t xml:space="preserve">the </w:t>
      </w:r>
      <w:r w:rsidRPr="002C3D29">
        <w:t>eight positions surrounding the cleavage site (P4</w:t>
      </w:r>
      <w:r w:rsidR="00813B0B">
        <w:t xml:space="preserve"> </w:t>
      </w:r>
      <w:r w:rsidRPr="002C3D29">
        <w:t>to P4</w:t>
      </w:r>
      <w:r w:rsidR="00813B0B" w:rsidRPr="002C3D29">
        <w:t>′</w:t>
      </w:r>
      <w:r w:rsidRPr="002C3D29">
        <w:t xml:space="preserve">). </w:t>
      </w:r>
      <w:r w:rsidR="00483BF8">
        <w:t xml:space="preserve"> </w:t>
      </w:r>
    </w:p>
    <w:p w14:paraId="00BFECCA" w14:textId="08BF4A82" w:rsidR="00114544" w:rsidRDefault="00114544" w:rsidP="002C3D29">
      <w:pPr>
        <w:spacing w:line="480" w:lineRule="auto"/>
      </w:pPr>
      <w:r>
        <w:t>Cathepsin A showed a preference for the removal of</w:t>
      </w:r>
      <w:r w:rsidRPr="00586053">
        <w:t xml:space="preserve"> hydrophobic amino acids (such as Phe and Leu) from the C-terminus of substrates, when additional hydrophobic residues occupy the P1 position</w:t>
      </w:r>
      <w:r>
        <w:t xml:space="preserve"> (Figure 3D).</w:t>
      </w:r>
      <w:r w:rsidR="008102EE">
        <w:t xml:space="preserve"> </w:t>
      </w:r>
      <w:r>
        <w:t>Cathepsin B favored</w:t>
      </w:r>
      <w:r w:rsidRPr="00586053">
        <w:t xml:space="preserve"> substrates with positively charged (Arg, Lys) or hydrophobic residues in P1 and P2</w:t>
      </w:r>
      <w:r>
        <w:t xml:space="preserve"> (Figure 3D). Cathepsin C showed a </w:t>
      </w:r>
      <w:r w:rsidR="00424482">
        <w:t xml:space="preserve">limited </w:t>
      </w:r>
      <w:r w:rsidR="00424482">
        <w:lastRenderedPageBreak/>
        <w:t xml:space="preserve">preference at the P1 and </w:t>
      </w:r>
      <w:del w:id="101" w:author="O'Donoghue, Anthony" w:date="2024-12-02T18:39:00Z" w16du:dateUtc="2024-12-03T02:39:00Z">
        <w:r w:rsidR="00424482" w:rsidDel="00607689">
          <w:delText xml:space="preserve">P1’ </w:delText>
        </w:r>
      </w:del>
      <w:ins w:id="102" w:author="O'Donoghue, Anthony" w:date="2024-12-02T18:39:00Z" w16du:dateUtc="2024-12-03T02:39:00Z">
        <w:r w:rsidR="00607689">
          <w:t xml:space="preserve">P1′ </w:t>
        </w:r>
      </w:ins>
      <w:r w:rsidR="00424482">
        <w:t>position</w:t>
      </w:r>
      <w:r>
        <w:t xml:space="preserve"> (Figure 3D).</w:t>
      </w:r>
      <w:r w:rsidR="00D87118">
        <w:t xml:space="preserve"> Cathepsin D showed a preference for Phe,</w:t>
      </w:r>
      <w:r w:rsidR="00424482">
        <w:t xml:space="preserve"> Tyr, and</w:t>
      </w:r>
      <w:r w:rsidR="00D87118">
        <w:t xml:space="preserve"> </w:t>
      </w:r>
      <w:r w:rsidR="00D87118" w:rsidRPr="00997F4D">
        <w:t>norleucine</w:t>
      </w:r>
      <w:r w:rsidR="00D87118">
        <w:t xml:space="preserve"> a</w:t>
      </w:r>
      <w:r w:rsidR="00424482">
        <w:t xml:space="preserve">t the P1 and </w:t>
      </w:r>
      <w:del w:id="103" w:author="O'Donoghue, Anthony" w:date="2024-12-02T18:39:00Z" w16du:dateUtc="2024-12-03T02:39:00Z">
        <w:r w:rsidR="00424482" w:rsidDel="00607689">
          <w:delText xml:space="preserve">P1’ </w:delText>
        </w:r>
      </w:del>
      <w:ins w:id="104" w:author="O'Donoghue, Anthony" w:date="2024-12-02T18:39:00Z" w16du:dateUtc="2024-12-03T02:39:00Z">
        <w:r w:rsidR="00607689">
          <w:t xml:space="preserve">P1′ </w:t>
        </w:r>
      </w:ins>
      <w:r w:rsidR="00424482">
        <w:t>position (Figure 3D).</w:t>
      </w:r>
    </w:p>
    <w:p w14:paraId="6FE48BD6" w14:textId="77777777" w:rsidR="00CF3DCB" w:rsidRDefault="00CF3DCB" w:rsidP="002C3D29">
      <w:pPr>
        <w:spacing w:line="480" w:lineRule="auto"/>
      </w:pPr>
    </w:p>
    <w:p w14:paraId="501E652B" w14:textId="77777777" w:rsidR="00CF3DCB" w:rsidRDefault="00CF3DCB" w:rsidP="00CF3DCB">
      <w:pPr>
        <w:spacing w:line="480" w:lineRule="auto"/>
        <w:rPr>
          <w:b/>
          <w:bCs/>
        </w:rPr>
      </w:pPr>
      <w:r>
        <w:rPr>
          <w:b/>
          <w:bCs/>
        </w:rPr>
        <w:t>Comparison of Results Across Different Upstream Proteomics Software</w:t>
      </w:r>
    </w:p>
    <w:p w14:paraId="418B914F" w14:textId="77777777" w:rsidR="005362F1" w:rsidRPr="005362F1" w:rsidRDefault="005362F1" w:rsidP="005362F1">
      <w:pPr>
        <w:spacing w:line="480" w:lineRule="auto"/>
      </w:pPr>
      <w:r w:rsidRPr="005362F1">
        <w:t xml:space="preserve">To demonstrate the compatibility of MSP-MS with a range of upstream proteomics software, we analyzed MSP-MS data using PEAKS Studio, Proteome Discoverer (PD), and </w:t>
      </w:r>
      <w:proofErr w:type="spellStart"/>
      <w:r w:rsidRPr="005362F1">
        <w:t>FragPipe</w:t>
      </w:r>
      <w:proofErr w:type="spellEnd"/>
      <w:r w:rsidRPr="005362F1">
        <w:t xml:space="preserve"> separately, comparing their outputs (Supplementary Figure 1).</w:t>
      </w:r>
    </w:p>
    <w:p w14:paraId="22525167" w14:textId="77777777" w:rsidR="005362F1" w:rsidRPr="005362F1" w:rsidRDefault="005362F1" w:rsidP="005362F1">
      <w:pPr>
        <w:spacing w:line="480" w:lineRule="auto"/>
      </w:pPr>
    </w:p>
    <w:p w14:paraId="4B099DC1" w14:textId="267CAC33" w:rsidR="005362F1" w:rsidRPr="005362F1" w:rsidRDefault="005362F1" w:rsidP="005362F1">
      <w:pPr>
        <w:spacing w:line="480" w:lineRule="auto"/>
      </w:pPr>
      <w:r w:rsidRPr="005362F1">
        <w:t>Processed data corresponding to peptides detected across all three approaches correlated well, with R</w:t>
      </w:r>
      <w:r w:rsidRPr="005362F1">
        <w:rPr>
          <w:vertAlign w:val="superscript"/>
        </w:rPr>
        <w:t>2</w:t>
      </w:r>
      <w:r w:rsidRPr="005362F1">
        <w:t xml:space="preserve"> values ranging from 0.70 (</w:t>
      </w:r>
      <w:proofErr w:type="spellStart"/>
      <w:r w:rsidRPr="005362F1">
        <w:t>FragPipe</w:t>
      </w:r>
      <w:proofErr w:type="spellEnd"/>
      <w:r w:rsidRPr="005362F1">
        <w:t xml:space="preserve"> to PD) to 0.81 (</w:t>
      </w:r>
      <w:proofErr w:type="spellStart"/>
      <w:r w:rsidRPr="005362F1">
        <w:t>FragPipe</w:t>
      </w:r>
      <w:proofErr w:type="spellEnd"/>
      <w:r w:rsidRPr="005362F1">
        <w:t xml:space="preserve"> to PEAKS) (Supplementary Figure 1A). When assessing peptides identified as significantly different from time zero, approximately 30% of significant peptides from Cathepsins A</w:t>
      </w:r>
      <w:ins w:id="105" w:author="O'Donoghue, Anthony" w:date="2024-12-02T18:42:00Z" w16du:dateUtc="2024-12-03T02:42:00Z">
        <w:r w:rsidR="00C805F7">
          <w:t xml:space="preserve">, B and </w:t>
        </w:r>
      </w:ins>
      <w:del w:id="106" w:author="O'Donoghue, Anthony" w:date="2024-12-02T18:42:00Z" w16du:dateUtc="2024-12-03T02:42:00Z">
        <w:r w:rsidRPr="005362F1" w:rsidDel="00C805F7">
          <w:delText>–</w:delText>
        </w:r>
      </w:del>
      <w:r w:rsidRPr="005362F1">
        <w:t xml:space="preserve">C were shared across all three </w:t>
      </w:r>
      <w:del w:id="107" w:author="O'Donoghue, Anthony" w:date="2024-12-02T18:43:00Z" w16du:dateUtc="2024-12-03T02:43:00Z">
        <w:r w:rsidRPr="005362F1" w:rsidDel="00195E12">
          <w:delText xml:space="preserve">tools </w:delText>
        </w:r>
      </w:del>
      <w:ins w:id="108" w:author="O'Donoghue, Anthony" w:date="2024-12-02T18:43:00Z" w16du:dateUtc="2024-12-03T02:43:00Z">
        <w:r w:rsidR="00195E12">
          <w:t>platforms</w:t>
        </w:r>
        <w:r w:rsidR="00195E12" w:rsidRPr="005362F1">
          <w:t xml:space="preserve"> </w:t>
        </w:r>
      </w:ins>
      <w:r w:rsidRPr="005362F1">
        <w:t xml:space="preserve">(Supplementary Figure 1B). For Cathepsin D, the only endopeptidase in our study, </w:t>
      </w:r>
      <w:commentRangeStart w:id="109"/>
      <w:r w:rsidRPr="005362F1">
        <w:t>there was only 1</w:t>
      </w:r>
      <w:ins w:id="110" w:author="Charlie Bayne" w:date="2024-12-03T10:28:00Z" w16du:dateUtc="2024-12-03T18:28:00Z">
        <w:r w:rsidR="00462B1F">
          <w:t>7</w:t>
        </w:r>
      </w:ins>
      <w:del w:id="111" w:author="Charlie Bayne" w:date="2024-12-03T10:28:00Z" w16du:dateUtc="2024-12-03T18:28:00Z">
        <w:r w:rsidRPr="005362F1" w:rsidDel="00462B1F">
          <w:delText>6</w:delText>
        </w:r>
      </w:del>
      <w:r w:rsidRPr="005362F1">
        <w:t>% agreement across the three software tools</w:t>
      </w:r>
      <w:commentRangeEnd w:id="109"/>
      <w:r w:rsidR="00972D00">
        <w:rPr>
          <w:rStyle w:val="CommentReference"/>
        </w:rPr>
        <w:commentReference w:id="109"/>
      </w:r>
      <w:r w:rsidRPr="005362F1">
        <w:t xml:space="preserve">. However, an increase in shared peptide identities was observed between </w:t>
      </w:r>
      <w:proofErr w:type="spellStart"/>
      <w:r w:rsidRPr="005362F1">
        <w:t>FragPipe</w:t>
      </w:r>
      <w:proofErr w:type="spellEnd"/>
      <w:r w:rsidRPr="005362F1">
        <w:t xml:space="preserve"> and PEAKS for Cathepsin D (2</w:t>
      </w:r>
      <w:ins w:id="112" w:author="Charlie Bayne" w:date="2024-12-03T10:28:00Z" w16du:dateUtc="2024-12-03T18:28:00Z">
        <w:r w:rsidR="00462B1F">
          <w:t>7</w:t>
        </w:r>
      </w:ins>
      <w:del w:id="113" w:author="Charlie Bayne" w:date="2024-12-03T10:28:00Z" w16du:dateUtc="2024-12-03T18:28:00Z">
        <w:r w:rsidR="00405279" w:rsidDel="00462B1F">
          <w:delText>6</w:delText>
        </w:r>
      </w:del>
      <w:r w:rsidRPr="005362F1">
        <w:t>%) compared to Cathepsins A–C (~10%) (Supplementary Figure 1B).</w:t>
      </w:r>
    </w:p>
    <w:p w14:paraId="4AF5DDF0" w14:textId="77777777" w:rsidR="005362F1" w:rsidRPr="005362F1" w:rsidRDefault="005362F1" w:rsidP="005362F1">
      <w:pPr>
        <w:spacing w:line="480" w:lineRule="auto"/>
      </w:pPr>
    </w:p>
    <w:p w14:paraId="55501E72" w14:textId="38A03D35" w:rsidR="005362F1" w:rsidRPr="005362F1" w:rsidRDefault="005362F1" w:rsidP="005362F1">
      <w:pPr>
        <w:spacing w:line="480" w:lineRule="auto"/>
      </w:pPr>
      <w:r w:rsidRPr="005362F1">
        <w:t>Positional specificity, as evaluated through cleavage position plots, was highly consistent for Cathepsins A</w:t>
      </w:r>
      <w:ins w:id="114" w:author="O'Donoghue, Anthony" w:date="2024-12-02T18:47:00Z" w16du:dateUtc="2024-12-03T02:47:00Z">
        <w:r w:rsidR="00894096">
          <w:t xml:space="preserve">, B and </w:t>
        </w:r>
      </w:ins>
      <w:del w:id="115" w:author="O'Donoghue, Anthony" w:date="2024-12-02T18:47:00Z" w16du:dateUtc="2024-12-03T02:47:00Z">
        <w:r w:rsidRPr="005362F1" w:rsidDel="00894096">
          <w:delText>–</w:delText>
        </w:r>
      </w:del>
      <w:r w:rsidRPr="005362F1">
        <w:t xml:space="preserve">C across all tools. However, PD showed limited ability to capture the expected endopeptidase activity of Cathepsin D, while </w:t>
      </w:r>
      <w:proofErr w:type="spellStart"/>
      <w:r w:rsidRPr="005362F1">
        <w:t>FragPipe</w:t>
      </w:r>
      <w:proofErr w:type="spellEnd"/>
      <w:r w:rsidRPr="005362F1">
        <w:t xml:space="preserve"> results displayed more N-terminal cleavage than expected or observed in PEAKS data (Supplementary Figure 1C).</w:t>
      </w:r>
    </w:p>
    <w:p w14:paraId="7DACE895" w14:textId="77777777" w:rsidR="005362F1" w:rsidRPr="005362F1" w:rsidRDefault="005362F1" w:rsidP="005362F1">
      <w:pPr>
        <w:spacing w:line="480" w:lineRule="auto"/>
      </w:pPr>
    </w:p>
    <w:p w14:paraId="6D638EEB" w14:textId="38FAE31A" w:rsidR="005362F1" w:rsidRPr="005362F1" w:rsidRDefault="005362F1" w:rsidP="005362F1">
      <w:pPr>
        <w:spacing w:line="480" w:lineRule="auto"/>
      </w:pPr>
      <w:r w:rsidRPr="005362F1">
        <w:t>The specificity profiles at positions P4–</w:t>
      </w:r>
      <w:del w:id="116" w:author="O'Donoghue, Anthony" w:date="2024-12-02T18:47:00Z" w16du:dateUtc="2024-12-03T02:47:00Z">
        <w:r w:rsidRPr="005362F1" w:rsidDel="00894096">
          <w:delText>P4’</w:delText>
        </w:r>
      </w:del>
      <w:ins w:id="117" w:author="O'Donoghue, Anthony" w:date="2024-12-02T18:47:00Z" w16du:dateUtc="2024-12-03T02:47:00Z">
        <w:r w:rsidR="00894096" w:rsidRPr="005362F1">
          <w:t>P4</w:t>
        </w:r>
        <w:r w:rsidR="00894096">
          <w:t>′</w:t>
        </w:r>
      </w:ins>
      <w:r w:rsidRPr="005362F1">
        <w:t xml:space="preserve">, evaluated using </w:t>
      </w:r>
      <w:proofErr w:type="spellStart"/>
      <w:r w:rsidRPr="005362F1">
        <w:t>iceLogos</w:t>
      </w:r>
      <w:proofErr w:type="spellEnd"/>
      <w:r w:rsidRPr="005362F1">
        <w:t xml:space="preserve">, were comparable across all tools, with subtle differences depending on the software. Major discrepancies were </w:t>
      </w:r>
      <w:r w:rsidR="00405279">
        <w:t>observed</w:t>
      </w:r>
      <w:r w:rsidRPr="005362F1">
        <w:t xml:space="preserve"> in </w:t>
      </w:r>
      <w:r w:rsidR="00405279">
        <w:t xml:space="preserve">the </w:t>
      </w:r>
      <w:r w:rsidRPr="005362F1">
        <w:t>Cathepsin D results, consistent with findings from cleavage position plots (Supplementary Figure 2).</w:t>
      </w:r>
    </w:p>
    <w:p w14:paraId="1F6EB1B4" w14:textId="77777777" w:rsidR="005362F1" w:rsidRPr="005362F1" w:rsidRDefault="005362F1" w:rsidP="005362F1">
      <w:pPr>
        <w:spacing w:line="480" w:lineRule="auto"/>
      </w:pPr>
    </w:p>
    <w:p w14:paraId="74A40241" w14:textId="20A6971F" w:rsidR="005362F1" w:rsidRPr="005362F1" w:rsidRDefault="005362F1" w:rsidP="005362F1">
      <w:pPr>
        <w:spacing w:line="480" w:lineRule="auto"/>
      </w:pPr>
      <w:r w:rsidRPr="005362F1">
        <w:t xml:space="preserve">Since Cathepsin D was the only endopeptidase included in this study, we hypothesized that the observed discrepancies arose from differences in each tool’s ability to detect </w:t>
      </w:r>
      <w:commentRangeStart w:id="118"/>
      <w:r w:rsidRPr="005362F1">
        <w:t>shorter peptides</w:t>
      </w:r>
      <w:commentRangeEnd w:id="118"/>
      <w:r w:rsidR="00921C3C">
        <w:rPr>
          <w:rStyle w:val="CommentReference"/>
        </w:rPr>
        <w:commentReference w:id="118"/>
      </w:r>
      <w:r w:rsidRPr="005362F1">
        <w:t xml:space="preserve">, which are more commonly generated by endopeptidases. Analyzing the distribution of significant peptides by length revealed that PD systematically detected fewer peptides shorter than eight amino acids compared to PEAKS and </w:t>
      </w:r>
      <w:proofErr w:type="spellStart"/>
      <w:r w:rsidRPr="005362F1">
        <w:t>FragPipe</w:t>
      </w:r>
      <w:proofErr w:type="spellEnd"/>
      <w:r w:rsidR="00405279">
        <w:t xml:space="preserve"> </w:t>
      </w:r>
      <w:r w:rsidR="00405279" w:rsidRPr="005362F1">
        <w:t>(Supplementary Figure 3).</w:t>
      </w:r>
      <w:r w:rsidRPr="005362F1">
        <w:t xml:space="preserve"> This likely explains PD’s poorer performance on Cathepsin D compared to the other tools</w:t>
      </w:r>
      <w:ins w:id="119" w:author="Charlie Bayne" w:date="2024-12-03T10:29:00Z" w16du:dateUtc="2024-12-03T18:29:00Z">
        <w:r w:rsidR="00462B1F">
          <w:t>.</w:t>
        </w:r>
      </w:ins>
      <w:r w:rsidRPr="005362F1">
        <w:t xml:space="preserve"> </w:t>
      </w:r>
    </w:p>
    <w:p w14:paraId="42620776" w14:textId="77777777" w:rsidR="002C3D29" w:rsidRDefault="002C3D29" w:rsidP="00E92335">
      <w:pPr>
        <w:spacing w:line="480" w:lineRule="auto"/>
        <w:rPr>
          <w:sz w:val="32"/>
          <w:szCs w:val="32"/>
        </w:rPr>
      </w:pPr>
    </w:p>
    <w:p w14:paraId="73A54454" w14:textId="2AF63528" w:rsidR="007350E2" w:rsidRPr="004111DF" w:rsidRDefault="00616263" w:rsidP="00E92335">
      <w:pPr>
        <w:spacing w:line="480" w:lineRule="auto"/>
        <w:rPr>
          <w:sz w:val="32"/>
          <w:szCs w:val="32"/>
        </w:rPr>
      </w:pPr>
      <w:r>
        <w:rPr>
          <w:sz w:val="32"/>
          <w:szCs w:val="32"/>
        </w:rPr>
        <w:t>Discussion</w:t>
      </w:r>
      <w:r w:rsidRPr="00616263">
        <w:rPr>
          <w:sz w:val="32"/>
          <w:szCs w:val="32"/>
        </w:rPr>
        <w:t>:</w:t>
      </w:r>
    </w:p>
    <w:p w14:paraId="0DDBE604" w14:textId="76B6237F" w:rsidR="00FB4096" w:rsidRDefault="00FB4096" w:rsidP="00FB4096">
      <w:pPr>
        <w:spacing w:line="480" w:lineRule="auto"/>
      </w:pPr>
      <w:r w:rsidRPr="00FB4096">
        <w:t xml:space="preserve">Before the development of the </w:t>
      </w:r>
      <w:r w:rsidRPr="00921C3C">
        <w:rPr>
          <w:i/>
          <w:iCs/>
          <w:rPrChange w:id="120" w:author="O'Donoghue, Anthony" w:date="2024-12-02T18:49:00Z" w16du:dateUtc="2024-12-03T02:49:00Z">
            <w:rPr>
              <w:b/>
              <w:bCs/>
            </w:rPr>
          </w:rPrChange>
        </w:rPr>
        <w:t>mspms</w:t>
      </w:r>
      <w:r w:rsidRPr="00FB4096">
        <w:t xml:space="preserve"> package, MSP-MS data analysis relied heavily on </w:t>
      </w:r>
      <w:r w:rsidR="005D4E4F">
        <w:t xml:space="preserve">ad hoc developed </w:t>
      </w:r>
      <w:r w:rsidR="005D4E4F" w:rsidRPr="00FB4096">
        <w:t>R</w:t>
      </w:r>
      <w:r w:rsidRPr="00FB4096">
        <w:t xml:space="preserve"> scripts, which posed significant challenges. These scripts were fragmented, poorly documented, and difficult to adapt, making reproducibility a </w:t>
      </w:r>
      <w:del w:id="121" w:author="O'Donoghue, Anthony" w:date="2024-12-02T18:49:00Z" w16du:dateUtc="2024-12-03T02:49:00Z">
        <w:r w:rsidRPr="00FB4096" w:rsidDel="00810D5E">
          <w:delText xml:space="preserve">serious </w:delText>
        </w:r>
      </w:del>
      <w:r w:rsidRPr="00FB4096">
        <w:t xml:space="preserve">concern. Researchers without specialized programming skills struggled with customizing these workflows to accommodate different experimental designs, limiting the broader </w:t>
      </w:r>
      <w:r w:rsidRPr="00FB4096">
        <w:lastRenderedPageBreak/>
        <w:t>utility of MSP-MS data analysis.</w:t>
      </w:r>
      <w:r w:rsidR="008C2ED1">
        <w:t xml:space="preserve"> Furthermore, </w:t>
      </w:r>
      <w:r w:rsidR="00AD79B5">
        <w:t xml:space="preserve">only data exported from the proteomic search engine </w:t>
      </w:r>
      <w:r w:rsidR="008C2ED1">
        <w:t xml:space="preserve">PEAKS was </w:t>
      </w:r>
      <w:r w:rsidR="00813B0B">
        <w:t>utilized</w:t>
      </w:r>
      <w:r w:rsidR="008C2ED1">
        <w:t xml:space="preserve">, hindering </w:t>
      </w:r>
      <w:r w:rsidR="00621DAD">
        <w:t>usability</w:t>
      </w:r>
      <w:r w:rsidR="008C2ED1">
        <w:t xml:space="preserve"> across different research groups. </w:t>
      </w:r>
    </w:p>
    <w:p w14:paraId="50E57C90" w14:textId="77777777" w:rsidR="00AC090D" w:rsidRPr="00FB4096" w:rsidRDefault="00AC090D" w:rsidP="00FB4096">
      <w:pPr>
        <w:spacing w:line="480" w:lineRule="auto"/>
      </w:pPr>
    </w:p>
    <w:p w14:paraId="70D9438B" w14:textId="4AE61A34" w:rsidR="00997F4D" w:rsidRPr="00997F4D" w:rsidRDefault="00997F4D" w:rsidP="00997F4D">
      <w:pPr>
        <w:spacing w:line="480" w:lineRule="auto"/>
      </w:pPr>
      <w:r w:rsidRPr="00997F4D">
        <w:t xml:space="preserve">The </w:t>
      </w:r>
      <w:r w:rsidRPr="00366FB1">
        <w:rPr>
          <w:i/>
          <w:iCs/>
          <w:rPrChange w:id="122" w:author="O'Donoghue, Anthony" w:date="2024-12-02T18:10:00Z" w16du:dateUtc="2024-12-03T02:10:00Z">
            <w:rPr/>
          </w:rPrChange>
        </w:rPr>
        <w:t>mspms</w:t>
      </w:r>
      <w:r w:rsidRPr="00997F4D">
        <w:t xml:space="preserve"> R package effectively addresses key limitations in MSP-MS data analysis through its modular, reproducible, user-friendly approach, </w:t>
      </w:r>
      <w:r>
        <w:t>and compatibility</w:t>
      </w:r>
      <w:r w:rsidRPr="00997F4D">
        <w:t xml:space="preserve"> with a wide range of proteomics software. It provides self-contained functions for data preparation, processing, statistical analysis, and visualization, ensuring ease of maintenance, extensibility, and usabilit</w:t>
      </w:r>
      <w:r>
        <w:t>y.</w:t>
      </w:r>
    </w:p>
    <w:p w14:paraId="629A30D2" w14:textId="77777777" w:rsidR="00997F4D" w:rsidRDefault="00997F4D" w:rsidP="00997F4D">
      <w:pPr>
        <w:spacing w:line="480" w:lineRule="auto"/>
      </w:pPr>
    </w:p>
    <w:p w14:paraId="5EEC49AF" w14:textId="262BC294" w:rsidR="00EF62B3" w:rsidRDefault="00997F4D" w:rsidP="00BE6054">
      <w:pPr>
        <w:spacing w:line="480" w:lineRule="auto"/>
      </w:pPr>
      <w:r w:rsidRPr="00997F4D">
        <w:t xml:space="preserve">One significant feature is the integration of functionality from the widely cited iceLogo tool within R, which allows for the analysis of nonstandard amino acids, such as norleucine, and positions marked by “X.” Additionally, </w:t>
      </w:r>
      <w:r w:rsidRPr="00366FB1">
        <w:rPr>
          <w:i/>
          <w:iCs/>
          <w:rPrChange w:id="123" w:author="O'Donoghue, Anthony" w:date="2024-12-02T18:10:00Z" w16du:dateUtc="2024-12-03T02:10:00Z">
            <w:rPr/>
          </w:rPrChange>
        </w:rPr>
        <w:t>mspms</w:t>
      </w:r>
      <w:r w:rsidRPr="00997F4D">
        <w:t xml:space="preserve"> includes a graphical user interface, accessible both online and via local download, enabling researchers without R programming experience to leverage its core functionalities.</w:t>
      </w:r>
      <w:r w:rsidR="009B44C1" w:rsidRPr="009B44C1">
        <w:t xml:space="preserve"> </w:t>
      </w:r>
      <w:r w:rsidR="009B44C1" w:rsidRPr="00997F4D">
        <w:t xml:space="preserve">Moreover, </w:t>
      </w:r>
      <w:r w:rsidR="009B44C1" w:rsidRPr="00366FB1">
        <w:rPr>
          <w:i/>
          <w:iCs/>
          <w:rPrChange w:id="124" w:author="O'Donoghue, Anthony" w:date="2024-12-02T18:10:00Z" w16du:dateUtc="2024-12-03T02:10:00Z">
            <w:rPr/>
          </w:rPrChange>
        </w:rPr>
        <w:t>mspms</w:t>
      </w:r>
      <w:r w:rsidR="009B44C1" w:rsidRPr="00997F4D">
        <w:t xml:space="preserve"> </w:t>
      </w:r>
      <w:r w:rsidR="009B44C1">
        <w:t>integrates</w:t>
      </w:r>
      <w:r w:rsidR="009B44C1" w:rsidRPr="00997F4D">
        <w:t xml:space="preserve"> smoothly with the Bioconductor ecosystem. By employing S4 classes internally, it offers R users the flexibility to tap into Bioconductor's extensive analytical resources, further enabling advanced data exploration, statistical analysis, and visualizations. This makes </w:t>
      </w:r>
      <w:r w:rsidR="009B44C1" w:rsidRPr="00366FB1">
        <w:rPr>
          <w:i/>
          <w:iCs/>
          <w:rPrChange w:id="125" w:author="O'Donoghue, Anthony" w:date="2024-12-02T18:10:00Z" w16du:dateUtc="2024-12-03T02:10:00Z">
            <w:rPr/>
          </w:rPrChange>
        </w:rPr>
        <w:t>mspms</w:t>
      </w:r>
      <w:r w:rsidR="009B44C1" w:rsidRPr="00997F4D">
        <w:t xml:space="preserve"> a versatile and adaptable tool that meets the diverse needs of the protease research community.</w:t>
      </w:r>
    </w:p>
    <w:p w14:paraId="09A0EB0C" w14:textId="77777777" w:rsidR="00EF62B3" w:rsidRDefault="00EF62B3" w:rsidP="00BE6054">
      <w:pPr>
        <w:spacing w:line="480" w:lineRule="auto"/>
      </w:pPr>
    </w:p>
    <w:p w14:paraId="7D77F68A" w14:textId="36C1B0E8" w:rsidR="009E1AAE" w:rsidRDefault="00FB4096" w:rsidP="00BE6054">
      <w:pPr>
        <w:spacing w:line="480" w:lineRule="auto"/>
      </w:pPr>
      <w:r w:rsidRPr="00FB4096">
        <w:t xml:space="preserve">In </w:t>
      </w:r>
      <w:r w:rsidR="004140E9">
        <w:t>the present</w:t>
      </w:r>
      <w:r w:rsidRPr="00FB4096">
        <w:t xml:space="preserve"> study, </w:t>
      </w:r>
      <w:r w:rsidR="004140E9">
        <w:t xml:space="preserve">we </w:t>
      </w:r>
      <w:r w:rsidR="00621DAD">
        <w:t>applied</w:t>
      </w:r>
      <w:r w:rsidRPr="00FB4096">
        <w:t xml:space="preserve"> </w:t>
      </w:r>
      <w:r w:rsidR="00EF62B3" w:rsidRPr="00366FB1">
        <w:rPr>
          <w:i/>
          <w:iCs/>
          <w:rPrChange w:id="126" w:author="O'Donoghue, Anthony" w:date="2024-12-02T18:10:00Z" w16du:dateUtc="2024-12-03T02:10:00Z">
            <w:rPr/>
          </w:rPrChange>
        </w:rPr>
        <w:t>mspms</w:t>
      </w:r>
      <w:r w:rsidR="00EF62B3">
        <w:t xml:space="preserve"> </w:t>
      </w:r>
      <w:r w:rsidRPr="00FB4096">
        <w:t>to profile the substrate specificity of four well-characterized cathepsin</w:t>
      </w:r>
      <w:ins w:id="127" w:author="O'Donoghue, Anthony" w:date="2024-12-02T18:50:00Z" w16du:dateUtc="2024-12-03T02:50:00Z">
        <w:r w:rsidR="00B12EE3">
          <w:t xml:space="preserve"> proteases</w:t>
        </w:r>
      </w:ins>
      <w:del w:id="128" w:author="O'Donoghue, Anthony" w:date="2024-12-02T18:50:00Z" w16du:dateUtc="2024-12-03T02:50:00Z">
        <w:r w:rsidRPr="00FB4096" w:rsidDel="00B12EE3">
          <w:delText>s</w:delText>
        </w:r>
      </w:del>
      <w:ins w:id="129" w:author="O'Donoghue, Anthony" w:date="2024-12-02T18:50:00Z" w16du:dateUtc="2024-12-03T02:50:00Z">
        <w:r w:rsidR="00FC0F9C">
          <w:t xml:space="preserve">, </w:t>
        </w:r>
      </w:ins>
      <w:ins w:id="130" w:author="O'Donoghue, Anthony" w:date="2024-12-02T18:51:00Z" w16du:dateUtc="2024-12-03T02:51:00Z">
        <w:r w:rsidR="00FC0F9C">
          <w:t>namely</w:t>
        </w:r>
      </w:ins>
      <w:del w:id="131" w:author="O'Donoghue, Anthony" w:date="2024-12-02T18:50:00Z" w16du:dateUtc="2024-12-03T02:50:00Z">
        <w:r w:rsidRPr="00FB4096" w:rsidDel="00FC0F9C">
          <w:delText>:</w:delText>
        </w:r>
      </w:del>
      <w:r w:rsidRPr="00FB4096">
        <w:t xml:space="preserve"> cathepsin</w:t>
      </w:r>
      <w:del w:id="132" w:author="O'Donoghue, Anthony" w:date="2024-12-02T18:51:00Z" w16du:dateUtc="2024-12-03T02:51:00Z">
        <w:r w:rsidRPr="00FB4096" w:rsidDel="00FC0F9C">
          <w:delText>s</w:delText>
        </w:r>
      </w:del>
      <w:r w:rsidRPr="00FB4096">
        <w:t xml:space="preserve"> A, B, C, and D</w:t>
      </w:r>
      <w:r w:rsidR="004140E9">
        <w:t xml:space="preserve">. In doing so, we </w:t>
      </w:r>
      <w:r w:rsidR="004140E9">
        <w:lastRenderedPageBreak/>
        <w:t xml:space="preserve">demonstrate features of </w:t>
      </w:r>
      <w:r w:rsidR="004140E9" w:rsidRPr="00366FB1">
        <w:rPr>
          <w:i/>
          <w:iCs/>
          <w:rPrChange w:id="133" w:author="O'Donoghue, Anthony" w:date="2024-12-02T18:10:00Z" w16du:dateUtc="2024-12-03T02:10:00Z">
            <w:rPr/>
          </w:rPrChange>
        </w:rPr>
        <w:t>mspms</w:t>
      </w:r>
      <w:r w:rsidR="00621DAD">
        <w:t xml:space="preserve"> that are broadly applicable to any MSP-MS experiment</w:t>
      </w:r>
      <w:r w:rsidR="004140E9">
        <w:t xml:space="preserve">, while </w:t>
      </w:r>
      <w:r w:rsidR="005D0570">
        <w:t xml:space="preserve">rigorously </w:t>
      </w:r>
      <w:r w:rsidR="004140E9">
        <w:t xml:space="preserve">benchmarking the software by evaluating its ability to detect substrate </w:t>
      </w:r>
      <w:r w:rsidR="00621DAD">
        <w:t>specificities</w:t>
      </w:r>
      <w:r w:rsidR="004140E9">
        <w:t xml:space="preserve"> accepted to be the ground truth. </w:t>
      </w:r>
    </w:p>
    <w:p w14:paraId="3351D06B" w14:textId="77777777" w:rsidR="001F170C" w:rsidRDefault="001F170C" w:rsidP="00BE6054">
      <w:pPr>
        <w:spacing w:line="480" w:lineRule="auto"/>
        <w:rPr>
          <w:b/>
          <w:bCs/>
        </w:rPr>
      </w:pPr>
    </w:p>
    <w:p w14:paraId="2694CCD7" w14:textId="4ECF082E" w:rsidR="001F170C" w:rsidRDefault="00D87118" w:rsidP="00BE6054">
      <w:pPr>
        <w:spacing w:line="480" w:lineRule="auto"/>
      </w:pPr>
      <w:r w:rsidRPr="00D87118">
        <w:t>A critical but often overlooked step in proteomic analysis is conducting a thorough quality control assessment to ensure data quality is sufficient for drawing biologically meaningful conclusions</w:t>
      </w:r>
      <w:del w:id="134" w:author="Charlie Bayne" w:date="2024-12-03T10:30:00Z" w16du:dateUtc="2024-12-03T18:30:00Z">
        <w:r w:rsidRPr="00D87118" w:rsidDel="00462B1F">
          <w:delText>.</w:delText>
        </w:r>
      </w:del>
      <w:r w:rsidR="005D0570">
        <w:t xml:space="preserve"> </w:t>
      </w:r>
      <w:r w:rsidR="005D0570">
        <w:fldChar w:fldCharType="begin"/>
      </w:r>
      <w:r w:rsidR="00E3194C">
        <w:instrText xml:space="preserve"> ADDIN ZOTERO_ITEM CSL_CITATION {"citationID":"aGtKfmup","properties":{"formattedCitation":"\\super 24\\nosupersub{}","plainCitation":"24","noteIndex":0},"citationItems":[{"id":6576,"uris":["http://zotero.org/users/6494753/items/LRUF2EWD"],"itemData":{"id":6576,"type":"article-journal","abstract":"Proteomic studies using mass spectrometry (MS)-based quantiﬁcation are a main approach to the discovery of new biomarkers. However, a number of analytical conditions in front and during MS data acquisition can affect the accuracy of the obtained outcome. Therefore, comprehensive quality assessment of the acquired data plays a central role in quantitative proteomics, though, due to the immense complexity of MS data, it is often neglected. Here, we address practically the quality assessment of quantitative MS data, describing key steps for the evaluation, including the levels of raw data, identiﬁcation and quantiﬁcation. With this, four independent datasets from cerebrospinal ﬂuid, an important bioﬂuid for neurodegenerative disease biomarker studies, were assessed, demonstrating that sample processing-based differences are already reﬂected at all three levels but with varying impacts on the quality of the quantitative data. Speciﬁcally, we provide guidance to critically interpret the quality of MS data for quantitative proteomics. Moreover, we provide the free and open source quality control tool MaCProQC, enabling systematic, rapid and uncomplicated data comparison of raw data, identiﬁcation and feature detection levels through deﬁned quality metrics and a step-by-step quality control workﬂow.","container-title":"Biomolecules","DOI":"10.3390/biom13030491","ISSN":"2218-273X","issue":"3","journalAbbreviation":"Biomolecules","language":"en","license":"https://creativecommons.org/licenses/by/4.0/","page":"491","source":"DOI.org (Crossref)","title":"Quality Control—A Stepchild in Quantitative Proteomics: A Case Study for the Human CSF Proteome","title-short":"Quality Control—A Stepchild in Quantitative Proteomics","volume":"13","author":[{"family":"Rozanova","given":"Svitlana"},{"family":"Uszkoreit","given":"Julian"},{"family":"Schork","given":"Karin"},{"family":"Serschnitzki","given":"Bettina"},{"family":"Eisenacher","given":"Martin"},{"family":"Tönges","given":"Lars"},{"family":"Barkovits-Boeddinghaus","given":"Katalin"},{"family":"Marcus","given":"Katrin"}],"issued":{"date-parts":[["2023",3,7]]}}}],"schema":"https://github.com/citation-style-language/schema/raw/master/csl-citation.json"} </w:instrText>
      </w:r>
      <w:r w:rsidR="005D0570">
        <w:fldChar w:fldCharType="separate"/>
      </w:r>
      <w:r w:rsidR="00E3194C" w:rsidRPr="00E3194C">
        <w:rPr>
          <w:rFonts w:ascii="Aptos" w:cs="Times New Roman"/>
          <w:vertAlign w:val="superscript"/>
        </w:rPr>
        <w:t>24</w:t>
      </w:r>
      <w:r w:rsidR="005D0570">
        <w:fldChar w:fldCharType="end"/>
      </w:r>
      <w:r w:rsidR="00621DAD">
        <w:t>.</w:t>
      </w:r>
      <w:r w:rsidR="00034FD6">
        <w:t xml:space="preserve"> </w:t>
      </w:r>
      <w:r w:rsidRPr="00D87118">
        <w:t>Since each MSP-MS experiment is based on a known peptide library, an effective quality control measure involves evaluating the percentage of the un-cleaved peptide library detected in each sample. Ideally, 100% of the un-cleaved peptide library should be detectable at T0; however, due to limitations in mass spectrometry performance, this is rarely achieved in practice. When we applied this quality control check to our cathepsin experiment, we observed no indication of data quality issues, confirming the reliability of our results.</w:t>
      </w:r>
    </w:p>
    <w:p w14:paraId="0B3CCED3" w14:textId="5EDBD560" w:rsidR="00D01A2C" w:rsidRDefault="00034FD6" w:rsidP="00BE6054">
      <w:pPr>
        <w:spacing w:line="480" w:lineRule="auto"/>
      </w:pPr>
      <w:r>
        <w:t xml:space="preserve">The next step of an MSP-MS analysis is to explore global data patterns present in the data. </w:t>
      </w:r>
      <w:r w:rsidR="00D87118">
        <w:t>This approach</w:t>
      </w:r>
      <w:r>
        <w:t xml:space="preserve"> allows user</w:t>
      </w:r>
      <w:r w:rsidR="00D87118">
        <w:t>s</w:t>
      </w:r>
      <w:r>
        <w:t xml:space="preserve"> the ability to evaluate the data as a whole</w:t>
      </w:r>
      <w:r w:rsidR="005B176F">
        <w:t>,</w:t>
      </w:r>
      <w:r>
        <w:t xml:space="preserve"> </w:t>
      </w:r>
      <w:r w:rsidR="00D87118">
        <w:t>determine</w:t>
      </w:r>
      <w:r>
        <w:t xml:space="preserve"> whether the </w:t>
      </w:r>
      <w:r w:rsidR="00D01A2C">
        <w:t xml:space="preserve">experiment was </w:t>
      </w:r>
      <w:r w:rsidR="00D87118">
        <w:t>technically successful</w:t>
      </w:r>
      <w:r w:rsidR="00D01A2C">
        <w:t xml:space="preserve"> (by </w:t>
      </w:r>
      <w:r w:rsidR="00D87118">
        <w:t>verifying</w:t>
      </w:r>
      <w:r w:rsidR="00D01A2C">
        <w:t xml:space="preserve"> </w:t>
      </w:r>
      <w:r w:rsidR="00D87118">
        <w:t>that</w:t>
      </w:r>
      <w:r w:rsidR="00D01A2C">
        <w:t xml:space="preserve"> the </w:t>
      </w:r>
      <w:r>
        <w:t xml:space="preserve">positive and negative controls performed as </w:t>
      </w:r>
      <w:r w:rsidR="005B176F">
        <w:t>expected</w:t>
      </w:r>
      <w:r w:rsidR="00D01A2C">
        <w:t>)</w:t>
      </w:r>
      <w:r w:rsidR="005B176F">
        <w:t>, and identify interesting patterns</w:t>
      </w:r>
      <w:r>
        <w:t xml:space="preserve">. </w:t>
      </w:r>
      <w:r w:rsidRPr="00366FB1">
        <w:rPr>
          <w:i/>
          <w:iCs/>
          <w:rPrChange w:id="135" w:author="O'Donoghue, Anthony" w:date="2024-12-02T18:10:00Z" w16du:dateUtc="2024-12-03T02:10:00Z">
            <w:rPr/>
          </w:rPrChange>
        </w:rPr>
        <w:t>Mspms</w:t>
      </w:r>
      <w:r>
        <w:t xml:space="preserve"> </w:t>
      </w:r>
      <w:r w:rsidR="009237DC">
        <w:t xml:space="preserve">allows </w:t>
      </w:r>
      <w:r>
        <w:t xml:space="preserve">the user to easily create </w:t>
      </w:r>
      <w:r w:rsidR="00BE6054" w:rsidRPr="00FB4096">
        <w:t>PCA</w:t>
      </w:r>
      <w:r w:rsidR="00D01A2C">
        <w:t xml:space="preserve"> and interactive</w:t>
      </w:r>
      <w:r>
        <w:t xml:space="preserve"> </w:t>
      </w:r>
      <w:r w:rsidR="00F57D89">
        <w:t>heatmap</w:t>
      </w:r>
      <w:r w:rsidR="009E1AAE">
        <w:t xml:space="preserve"> plots</w:t>
      </w:r>
      <w:r w:rsidR="00BE6054" w:rsidRPr="00FB4096">
        <w:t xml:space="preserve">. </w:t>
      </w:r>
      <w:r w:rsidR="00D87118" w:rsidRPr="00D87118">
        <w:t xml:space="preserve">In our cathepsin MSP-MS experiment, PCA and heatmap analyses revealed tight clustering among replicate conditions, indicating minimal variability across biological replicates. Moreover, distinct clustering of different experimental groups based on cathepsin type and time point highlighted the unique substrate specificities of each enzyme. These visualizations underscore the </w:t>
      </w:r>
      <w:r w:rsidR="00D87118" w:rsidRPr="00D87118">
        <w:lastRenderedPageBreak/>
        <w:t xml:space="preserve">reliability of the experiment and the capacity of </w:t>
      </w:r>
      <w:r w:rsidR="00D87118" w:rsidRPr="00366FB1">
        <w:rPr>
          <w:i/>
          <w:iCs/>
          <w:rPrChange w:id="136" w:author="O'Donoghue, Anthony" w:date="2024-12-02T18:10:00Z" w16du:dateUtc="2024-12-03T02:10:00Z">
            <w:rPr/>
          </w:rPrChange>
        </w:rPr>
        <w:t>mspms</w:t>
      </w:r>
      <w:r w:rsidR="00D87118" w:rsidRPr="00D87118">
        <w:t xml:space="preserve"> to facilitate robust, comprehensive data exploration.</w:t>
      </w:r>
    </w:p>
    <w:p w14:paraId="1DB51FAB" w14:textId="77777777" w:rsidR="009E1AAE" w:rsidRDefault="009E1AAE" w:rsidP="00BE6054">
      <w:pPr>
        <w:spacing w:line="480" w:lineRule="auto"/>
      </w:pPr>
    </w:p>
    <w:p w14:paraId="666ACD4E" w14:textId="5FCE443E" w:rsidR="00586053" w:rsidRPr="00586053" w:rsidRDefault="00586053" w:rsidP="00586053">
      <w:pPr>
        <w:spacing w:line="480" w:lineRule="auto"/>
      </w:pPr>
      <w:r w:rsidRPr="00586053">
        <w:t xml:space="preserve">Once the MSP-MS experiment </w:t>
      </w:r>
      <w:r w:rsidR="00813B0B">
        <w:t>is</w:t>
      </w:r>
      <w:r w:rsidRPr="00586053">
        <w:t xml:space="preserve"> confirmed as a technical success, the main objective—determining </w:t>
      </w:r>
      <w:r w:rsidR="00AA1F1B">
        <w:t xml:space="preserve">the </w:t>
      </w:r>
      <w:r w:rsidRPr="00586053">
        <w:t>enzyme</w:t>
      </w:r>
      <w:r w:rsidR="00AA1F1B">
        <w:t>s’</w:t>
      </w:r>
      <w:r w:rsidRPr="00586053">
        <w:t xml:space="preserve"> substrate specificity—</w:t>
      </w:r>
      <w:r w:rsidR="00813B0B">
        <w:t>is</w:t>
      </w:r>
      <w:r w:rsidRPr="00586053">
        <w:t xml:space="preserve"> readily achievable using the </w:t>
      </w:r>
      <w:r w:rsidRPr="00366FB1">
        <w:rPr>
          <w:i/>
          <w:iCs/>
          <w:rPrChange w:id="137" w:author="O'Donoghue, Anthony" w:date="2024-12-02T18:10:00Z" w16du:dateUtc="2024-12-03T02:10:00Z">
            <w:rPr/>
          </w:rPrChange>
        </w:rPr>
        <w:t>mspms</w:t>
      </w:r>
      <w:r w:rsidRPr="00586053">
        <w:t xml:space="preserve"> tool. First, </w:t>
      </w:r>
      <w:r w:rsidRPr="00366FB1">
        <w:rPr>
          <w:i/>
          <w:iCs/>
          <w:rPrChange w:id="138" w:author="O'Donoghue, Anthony" w:date="2024-12-02T18:10:00Z" w16du:dateUtc="2024-12-03T02:10:00Z">
            <w:rPr/>
          </w:rPrChange>
        </w:rPr>
        <w:t>mspms</w:t>
      </w:r>
      <w:r w:rsidRPr="00586053">
        <w:t xml:space="preserve"> computes the log₂ fold change and FDR-corrected p-values from t-tests conducted on normalized and imputed intensity values. The specific features of significantly altered peptides are then examined via cleavage </w:t>
      </w:r>
      <w:ins w:id="139" w:author="O'Donoghue, Anthony" w:date="2024-12-02T18:52:00Z" w16du:dateUtc="2024-12-03T02:52:00Z">
        <w:r w:rsidR="00726B24">
          <w:t xml:space="preserve">location </w:t>
        </w:r>
      </w:ins>
      <w:r w:rsidRPr="00586053">
        <w:t>plots, which illustrate the enzyme’s positional specificity, and iceLogo plots, which reveal amino acid preferences.</w:t>
      </w:r>
    </w:p>
    <w:p w14:paraId="2A53183B" w14:textId="77777777" w:rsidR="00586053" w:rsidRPr="00586053" w:rsidRDefault="00586053" w:rsidP="00586053">
      <w:pPr>
        <w:spacing w:line="480" w:lineRule="auto"/>
      </w:pPr>
    </w:p>
    <w:p w14:paraId="6194CC39" w14:textId="2F6F147E" w:rsidR="00813B0B" w:rsidRDefault="00586053" w:rsidP="00586053">
      <w:pPr>
        <w:spacing w:line="480" w:lineRule="auto"/>
      </w:pPr>
      <w:r w:rsidRPr="00586053">
        <w:t xml:space="preserve">When applied to the cathepsin </w:t>
      </w:r>
      <w:del w:id="140" w:author="O'Donoghue, Anthony" w:date="2024-12-02T18:52:00Z" w16du:dateUtc="2024-12-03T02:52:00Z">
        <w:r w:rsidRPr="00586053" w:rsidDel="007558FB">
          <w:delText xml:space="preserve">A-D </w:delText>
        </w:r>
      </w:del>
      <w:r w:rsidRPr="00586053">
        <w:t xml:space="preserve">data, our </w:t>
      </w:r>
      <w:r w:rsidR="00813B0B">
        <w:t xml:space="preserve">analysis </w:t>
      </w:r>
      <w:r w:rsidR="008102EE">
        <w:t xml:space="preserve">near </w:t>
      </w:r>
      <w:r w:rsidR="00813B0B">
        <w:t xml:space="preserve">perfectly captured previously reported substrate specificities for each of the enzymes profiled. We show </w:t>
      </w:r>
      <w:proofErr w:type="gramStart"/>
      <w:r w:rsidR="00813B0B">
        <w:t>that :</w:t>
      </w:r>
      <w:proofErr w:type="gramEnd"/>
    </w:p>
    <w:p w14:paraId="0D4F450F" w14:textId="17A0EF25" w:rsidR="00813B0B" w:rsidRDefault="00586053" w:rsidP="00813B0B">
      <w:pPr>
        <w:pStyle w:val="ListParagraph"/>
        <w:numPr>
          <w:ilvl w:val="0"/>
          <w:numId w:val="15"/>
        </w:numPr>
        <w:spacing w:line="480" w:lineRule="auto"/>
      </w:pPr>
      <w:r w:rsidRPr="00586053">
        <w:t>Cathepsin A is a carboxypeptidase that preferentially removes hydrophobic amino acids (such as Phe and Leu) from the C-terminus of substrates, especially when additional hydrophobic residues occupy the P1 position</w:t>
      </w:r>
      <w:r w:rsidR="00813B0B">
        <w:t>, as previously reported</w:t>
      </w:r>
      <w:r w:rsidR="00AD6B90">
        <w:t xml:space="preserve"> </w:t>
      </w:r>
      <w:r w:rsidR="00AD6B90">
        <w:fldChar w:fldCharType="begin"/>
      </w:r>
      <w:r w:rsidR="00E3194C">
        <w:instrText xml:space="preserve"> ADDIN ZOTERO_ITEM CSL_CITATION {"citationID":"RpcsrB63","properties":{"formattedCitation":"\\super 25\\nosupersub{}","plainCitation":"25","noteIndex":0},"citationItems":[{"id":6552,"uris":["http://zotero.org/users/6494753/items/9V4FU34U"],"itemData":{"id":6552,"type":"article-journal","container-title":"The EMBO Journal","DOI":"10.1093/emboj/cdg002","ISSN":"14602075","issue":"1","language":"en","license":"http://doi.wiley.com/10.1002/tdm_license_1.1","page":"47-59","source":"DOI.org (Crossref)","title":"Cathepsin A regulates chaperone-mediated autophagy through cleavage of the lysosomal receptor","volume":"22","author":[{"family":"Cuervo","given":"A. M."}],"issued":{"date-parts":[["2003",1,2]]}}}],"schema":"https://github.com/citation-style-language/schema/raw/master/csl-citation.json"} </w:instrText>
      </w:r>
      <w:r w:rsidR="00AD6B90">
        <w:fldChar w:fldCharType="separate"/>
      </w:r>
      <w:r w:rsidR="00E3194C" w:rsidRPr="00813B0B">
        <w:rPr>
          <w:rFonts w:ascii="Aptos" w:cs="Times New Roman"/>
          <w:vertAlign w:val="superscript"/>
        </w:rPr>
        <w:t>25</w:t>
      </w:r>
      <w:r w:rsidR="00AD6B90">
        <w:fldChar w:fldCharType="end"/>
      </w:r>
      <w:r w:rsidR="00813B0B">
        <w:t xml:space="preserve">. </w:t>
      </w:r>
    </w:p>
    <w:p w14:paraId="4B559E4A" w14:textId="5F51AFCB" w:rsidR="00813B0B" w:rsidRDefault="00586053" w:rsidP="00813B0B">
      <w:pPr>
        <w:pStyle w:val="ListParagraph"/>
        <w:numPr>
          <w:ilvl w:val="0"/>
          <w:numId w:val="15"/>
        </w:numPr>
        <w:spacing w:line="480" w:lineRule="auto"/>
      </w:pPr>
      <w:r w:rsidRPr="00586053">
        <w:t>Cathepsin B is a dipeptidyl carboxypeptidase that cleaves dipeptides from the C-terminus, favoring substrates with positively charged (Arg, Lys) or hydrophobic residues in P1 and P2</w:t>
      </w:r>
      <w:r w:rsidR="00813B0B">
        <w:t>, as previously reported</w:t>
      </w:r>
      <w:r w:rsidR="00AD6B90">
        <w:fldChar w:fldCharType="begin"/>
      </w:r>
      <w:r w:rsidR="00E3194C">
        <w:instrText xml:space="preserve"> ADDIN ZOTERO_ITEM CSL_CITATION {"citationID":"e9di3Usk","properties":{"formattedCitation":"\\super 26\\nosupersub{}","plainCitation":"26","noteIndex":0},"citationItems":[{"id":6397,"uris":["http://zotero.org/users/6494753/items/7ZXRMV39"],"itemData":{"id":6397,"type":"article-journal","abstract":"Cathepsin B is a cysteine protease that normally functions within acidic lysosomes for protein degradation, but in numerous human diseases, cathepsin B translocates to the cytosol having neutral pH where the enzyme activates inﬂammation and cell death. Cathepsin B is active at both the neutral pH 7.2 of the cytosol and the acidic pH 4.6 within lysosomes. We evaluated the hypothesis that cathepsin B may possess pH-dependent cleavage preferences that can be utilized for design of a selective neutral pH inhibitor by (1) analysis of di</w:instrText>
      </w:r>
      <w:r w:rsidR="00E3194C" w:rsidRPr="00813B0B">
        <w:rPr>
          <w:rFonts w:ascii="Cambria Math" w:hAnsi="Cambria Math" w:cs="Cambria Math"/>
        </w:rPr>
        <w:instrText>ﬀ</w:instrText>
      </w:r>
      <w:r w:rsidR="00E3194C">
        <w:instrText xml:space="preserve">erential cathepsin B cleavage proﬁles at neutral pH compared to acidic pH using multiplex substrate proﬁling by mass spectrometry (MSP-MS), (2) design of pH-selective peptide−7amino-4-methylcoumarin (AMC) substrates, and (3) design and validation of Z-Arg-Lysacyloxymethyl ketone (AOMK) as a selective neutral pH inhibitor. Cathepsin B displayed preferences for cleaving peptides with Arg in the P2 position at pH 7.2 and Glu in the P2 position at pH 4.6, represented by its primary dipeptidyl carboxypeptidase and modest endopeptidase activity. These properties led to design of the substrate Z-Arg-Lys−AMC having neutral pH selectivity, and its modiﬁcation with the AOMK warhead to result in the inhibitor Z-Arg-Lys−AOMK. This irreversible inhibitor displays nanomolar potency with 100-fold selectivity for inhibition of cathepsin B at pH 7.2 compared to pH 4.6, shows speciﬁcity for cathepsin B over other cysteine cathepsins, and is cell permeable and inhibits intracellular cathepsin B. These ﬁndings demonstrate that cathepsin B possesses pH-dependent cleavage properties that can lead to development of a potent, neutral pH inhibitor of this enzyme.","container-title":"ACS Chemical Biology","DOI":"10.1021/acschembio.1c00138","ISSN":"1554-8929, 1554-8937","issue":"9","journalAbbreviation":"ACS Chem. Biol.","language":"en","license":"https://creativecommons.org/licenses/by-nc-nd/4.0/","page":"1628-1643","source":"DOI.org (Crossref)","title":"Selective Neutral pH Inhibitor of Cathepsin B Designed Based on Cleavage Preferences at Cytosolic and Lysosomal pH Conditions","volume":"16","author":[{"family":"Yoon","given":"Michael C."},{"family":"Solania","given":"Angelo"},{"family":"Jiang","given":"Zhenze"},{"family":"Christy","given":"Mitchell P."},{"family":"Podvin","given":"Sonia"},{"family":"Mosier","given":"Charles"},{"family":"Lietz","given":"Christopher B."},{"family":"Ito","given":"Gen"},{"family":"Gerwick","given":"William H."},{"family":"Wolan","given":"Dennis W."},{"family":"Hook","given":"Gregory"},{"family":"O’Donoghue","given":"Anthony J."},{"family":"Hook","given":"Vivian"}],"issued":{"date-parts":[["2021",9,17]]}}}],"schema":"https://github.com/citation-style-language/schema/raw/master/csl-citation.json"} </w:instrText>
      </w:r>
      <w:r w:rsidR="00AD6B90">
        <w:fldChar w:fldCharType="separate"/>
      </w:r>
      <w:r w:rsidR="00E3194C" w:rsidRPr="00813B0B">
        <w:rPr>
          <w:rFonts w:ascii="Aptos" w:cs="Times New Roman"/>
          <w:vertAlign w:val="superscript"/>
        </w:rPr>
        <w:t>26</w:t>
      </w:r>
      <w:r w:rsidR="00AD6B90">
        <w:fldChar w:fldCharType="end"/>
      </w:r>
      <w:r w:rsidRPr="00586053">
        <w:t xml:space="preserve">. </w:t>
      </w:r>
      <w:r w:rsidR="00813B0B">
        <w:t xml:space="preserve"> </w:t>
      </w:r>
    </w:p>
    <w:p w14:paraId="53F08A8A" w14:textId="1F07031D" w:rsidR="00813B0B" w:rsidRDefault="00586053" w:rsidP="00813B0B">
      <w:pPr>
        <w:pStyle w:val="ListParagraph"/>
        <w:numPr>
          <w:ilvl w:val="0"/>
          <w:numId w:val="15"/>
        </w:numPr>
        <w:spacing w:line="480" w:lineRule="auto"/>
      </w:pPr>
      <w:r w:rsidRPr="00586053">
        <w:t>Cathepsin C functions as a dipeptidyl aminopeptidase, cleaving dipeptides from the N-terminus with broad specificity</w:t>
      </w:r>
      <w:r w:rsidR="00813B0B">
        <w:t>, as previously reported</w:t>
      </w:r>
      <w:r w:rsidR="00AD6B90">
        <w:t xml:space="preserve"> </w:t>
      </w:r>
      <w:r w:rsidR="00AD6B90">
        <w:fldChar w:fldCharType="begin"/>
      </w:r>
      <w:r w:rsidR="00E3194C">
        <w:instrText xml:space="preserve"> ADDIN ZOTERO_ITEM CSL_CITATION {"citationID":"M707dzH5","properties":{"formattedCitation":"\\super 8\\nosupersub{}","plainCitation":"8","noteIndex":0},"citationItems":[{"id":6488,"uris":["http://zotero.org/users/6494753/items/BBUKKP3H"],"itemData":{"id":6488,"type":"article-journal","abstract":"Neuropeptides mediate cell−cell signaling in the nervous and endocrine systems. The neuropeptidome is the spectrum of peptides generated from precursors by proteolysis within dense core secretory vesicles (DCSV). DCSV neuropeptides and contents are released to the extracellular environment where further processing for neuropeptide formation may occur. To assess the DCSV proteolytic capacity for production of neuropeptidomes at intravesicular pH 5.5 and extracellular pH 7.2, neuropeptidomics, proteomics, and protease assays were conducted using chroma</w:instrText>
      </w:r>
      <w:r w:rsidR="00E3194C" w:rsidRPr="00813B0B">
        <w:rPr>
          <w:rFonts w:ascii="Cambria Math" w:hAnsi="Cambria Math" w:cs="Cambria Math"/>
        </w:rPr>
        <w:instrText>ﬃ</w:instrText>
      </w:r>
      <w:r w:rsidR="00E3194C">
        <w:instrText>n granules (CG) puriﬁed from adrenal medulla. CG are an established model of DCSV. The CG neuropeptidome consisted of 1239 unique peptides derived from 15 proneuropeptides that were colocalized with 64 proteases. Distinct CG neuropeptidomes were generated at the internal DCSV pH of 5.5 compared to the extracellular pH of 7.2. Classspeciﬁc protease inhibitors di</w:instrText>
      </w:r>
      <w:r w:rsidR="00E3194C" w:rsidRPr="00813B0B">
        <w:rPr>
          <w:rFonts w:ascii="Cambria Math" w:hAnsi="Cambria Math" w:cs="Cambria Math"/>
        </w:rPr>
        <w:instrText>ﬀ</w:instrText>
      </w:r>
      <w:r w:rsidR="00E3194C">
        <w:instrText xml:space="preserve">erentially regulated neuropeptidome production involving aspartic, cysteine, serine, and metallo proteases. The substrate cleavage properties of CG proteases were assessed by multiplex substrate proﬁling by mass spectrometry (MSP-MS) that uses a synthetic peptide library containing diverse cleavage sites for endopeptidases and exopeptidases. Parallel inhibitor-sensitive cleavages for neuropeptidome production and peptide library proteolysis led to elucidation of six CG proteases involved in neuropeptidome production, represented by cathepsins A, B, C, D, and L and carboxypeptidase E (CPE). The MSP-MS proﬁles of these six enzymes represented the majority of CG proteolytic cleavages utilized for neuropeptidome production. These ﬁndings provide new insight into the DCSV proteolytic system for production of distinct neuropeptidomes at the internal CG pH of 5.5 and at the extracellular pH of 7.2.","container-title":"ACS Chemical Neuroscience","DOI":"10.1021/acschemneuro.1c00133","ISSN":"1948-7193, 1948-7193","issue":"13","journalAbbreviation":"ACS Chem. Neurosci.","language":"en","license":"https://creativecommons.org/licenses/by-nc-nd/4.0/","page":"2385-2398","source":"DOI.org (Crossref)","title":"Differential Neuropeptidomes of Dense Core Secretory Vesicles (DCSV) Produced at Intravesicular and Extracellular pH Conditions by Proteolytic Processing","volume":"12","author":[{"family":"Jiang","given":"Zhenze"},{"family":"Lietz","given":"Christopher B."},{"family":"Podvin","given":"Sonia"},{"family":"Yoon","given":"Michael C."},{"family":"Toneff","given":"Thomas"},{"family":"Hook","given":"Vivian"},{"family":"O’Donoghue","given":"Anthony J."}],"issued":{"date-parts":[["2021",7,7]]}}}],"schema":"https://github.com/citation-style-language/schema/raw/master/csl-citation.json"} </w:instrText>
      </w:r>
      <w:r w:rsidR="00AD6B90">
        <w:fldChar w:fldCharType="separate"/>
      </w:r>
      <w:r w:rsidR="00E3194C" w:rsidRPr="00813B0B">
        <w:rPr>
          <w:rFonts w:ascii="Aptos" w:cs="Times New Roman"/>
          <w:vertAlign w:val="superscript"/>
        </w:rPr>
        <w:t>8</w:t>
      </w:r>
      <w:r w:rsidR="00AD6B90">
        <w:fldChar w:fldCharType="end"/>
      </w:r>
      <w:r w:rsidR="00813B0B">
        <w:t>,</w:t>
      </w:r>
    </w:p>
    <w:p w14:paraId="55E37112" w14:textId="4AD80874" w:rsidR="00F041AC" w:rsidRDefault="00813B0B" w:rsidP="00F041AC">
      <w:pPr>
        <w:pStyle w:val="ListParagraph"/>
        <w:numPr>
          <w:ilvl w:val="0"/>
          <w:numId w:val="15"/>
        </w:numPr>
        <w:spacing w:line="480" w:lineRule="auto"/>
      </w:pPr>
      <w:r>
        <w:lastRenderedPageBreak/>
        <w:t xml:space="preserve"> </w:t>
      </w:r>
      <w:r w:rsidR="00586053" w:rsidRPr="00586053">
        <w:t>Cathepsin D is an endopeptidase that cleaves between hydrophobic amino acids, including Phe, Leu, and Tyr</w:t>
      </w:r>
      <w:r>
        <w:t>, as previously reported</w:t>
      </w:r>
      <w:r w:rsidR="00AD6B90">
        <w:t xml:space="preserve"> </w:t>
      </w:r>
      <w:r w:rsidR="00AD6B90">
        <w:fldChar w:fldCharType="begin"/>
      </w:r>
      <w:r w:rsidR="00E3194C">
        <w:instrText xml:space="preserve"> ADDIN ZOTERO_ITEM CSL_CITATION {"citationID":"FY2FF9Hn","properties":{"formattedCitation":"\\super 27\\nosupersub{}","plainCitation":"27","noteIndex":0},"citationItems":[{"id":6554,"uris":["http://zotero.org/users/6494753/items/3ACXRWHR"],"itemData":{"id":6554,"type":"article-journal","abstract":"Purpose: Pancreatic cysts are estimated to be present in 2%–3% of the adult population. Unfortunately, current diagnostics do not accurately distinguish benign cysts from those that can progress into invasive cancer. Misregulated pericellular proteolysis is a hallmark of malignancy, and therefore, we used a global approach to discover protease activities that differentiate benign nonmucinous cysts from premalignant mucinous cysts.","container-title":"Clinical Cancer Research","DOI":"10.1158/1078-0432.CCR-16-2987","ISSN":"1078-0432, 1557-3265","issue":"16","language":"en","page":"4865-4874","source":"DOI.org (Crossref)","title":"Global Protease Activity Profiling Provides Differential Diagnosis of Pancreatic Cysts","volume":"23","author":[{"family":"Ivry","given":"Sam L."},{"family":"Sharib","given":"Jeremy M."},{"family":"Dominguez","given":"Dana A."},{"family":"Roy","given":"Nilotpal"},{"family":"Hatcher","given":"Stacy E."},{"family":"Yip-Schneider","given":"Michele T."},{"family":"Schmidt","given":"C. Max"},{"family":"Brand","given":"Randall E."},{"family":"Park","given":"Walter G."},{"family":"Hebrok","given":"Matthias"},{"family":"Kim","given":"Grace E."},{"family":"O'Donoghue","given":"Anthony J."},{"family":"Kirkwood","given":"Kimberly S."},{"family":"Craik","given":"Charles S."}],"issued":{"date-parts":[["2017",8,15]]}}}],"schema":"https://github.com/citation-style-language/schema/raw/master/csl-citation.json"} </w:instrText>
      </w:r>
      <w:r w:rsidR="00AD6B90">
        <w:fldChar w:fldCharType="separate"/>
      </w:r>
      <w:r w:rsidR="00E3194C" w:rsidRPr="00813B0B">
        <w:rPr>
          <w:rFonts w:ascii="Aptos" w:cs="Times New Roman"/>
          <w:vertAlign w:val="superscript"/>
        </w:rPr>
        <w:t>27</w:t>
      </w:r>
      <w:r w:rsidR="00AD6B90">
        <w:fldChar w:fldCharType="end"/>
      </w:r>
      <w:r>
        <w:t xml:space="preserve"> </w:t>
      </w:r>
    </w:p>
    <w:p w14:paraId="1F6994DA" w14:textId="446DF72A" w:rsidR="00C819B9" w:rsidRPr="00C819B9" w:rsidRDefault="00C819B9" w:rsidP="00C819B9">
      <w:pPr>
        <w:spacing w:line="480" w:lineRule="auto"/>
      </w:pPr>
      <w:r>
        <w:t xml:space="preserve">By </w:t>
      </w:r>
      <w:r w:rsidRPr="00C819B9">
        <w:t xml:space="preserve">validating the specific activities of these cathepsins, </w:t>
      </w:r>
      <w:r w:rsidRPr="00366FB1">
        <w:rPr>
          <w:i/>
          <w:iCs/>
          <w:rPrChange w:id="141" w:author="O'Donoghue, Anthony" w:date="2024-12-02T18:10:00Z" w16du:dateUtc="2024-12-03T02:10:00Z">
            <w:rPr/>
          </w:rPrChange>
        </w:rPr>
        <w:t>mspms</w:t>
      </w:r>
      <w:r w:rsidRPr="00C819B9">
        <w:t xml:space="preserve"> confirms its capability to accurately identify expected substrate specificities, establishing its value as a powerful tool in protease research. Beyond the enzymes evaluated in this study, the package’s modular and flexible design enables it to be readily applied to analyze the substrate specificity of virtually any protease mixture, allowing for diverse applications across </w:t>
      </w:r>
      <w:r>
        <w:t>the protease field</w:t>
      </w:r>
      <w:r w:rsidRPr="00C819B9">
        <w:t>.</w:t>
      </w:r>
    </w:p>
    <w:p w14:paraId="30801F13" w14:textId="77777777" w:rsidR="00C819B9" w:rsidRPr="00C819B9" w:rsidRDefault="00C819B9" w:rsidP="00C819B9">
      <w:pPr>
        <w:spacing w:line="480" w:lineRule="auto"/>
      </w:pPr>
    </w:p>
    <w:p w14:paraId="707D9A49" w14:textId="73ACF487" w:rsidR="00114544" w:rsidRDefault="00C819B9" w:rsidP="00C819B9">
      <w:pPr>
        <w:spacing w:line="480" w:lineRule="auto"/>
      </w:pPr>
      <w:r w:rsidRPr="00C819B9">
        <w:t xml:space="preserve">Moreover, </w:t>
      </w:r>
      <w:r w:rsidRPr="00366FB1">
        <w:rPr>
          <w:i/>
          <w:iCs/>
          <w:rPrChange w:id="142" w:author="O'Donoghue, Anthony" w:date="2024-12-02T18:10:00Z" w16du:dateUtc="2024-12-03T02:10:00Z">
            <w:rPr/>
          </w:rPrChange>
        </w:rPr>
        <w:t>mspms</w:t>
      </w:r>
      <w:r w:rsidRPr="00C819B9">
        <w:t xml:space="preserve"> is built to integrate seamlessly with future advancements in MSP-MS assays. As peptide synthesis becomes more cost-effective and mass spectrometer technology advances, it will be feasible to expand the MSP-MS assay by incorporating significantly larger peptide libraries than the current 228-member set. The ability to support any peptide library, coupled with its reproducible workflows and user-friendly features, secures </w:t>
      </w:r>
      <w:r w:rsidRPr="00366FB1">
        <w:rPr>
          <w:i/>
          <w:iCs/>
          <w:rPrChange w:id="143" w:author="O'Donoghue, Anthony" w:date="2024-12-02T18:10:00Z" w16du:dateUtc="2024-12-03T02:10:00Z">
            <w:rPr/>
          </w:rPrChange>
        </w:rPr>
        <w:t>mspms</w:t>
      </w:r>
      <w:r w:rsidRPr="00C819B9">
        <w:t xml:space="preserve"> as an enduring and valuable asset to the protease research community.</w:t>
      </w:r>
    </w:p>
    <w:p w14:paraId="1367E119" w14:textId="77777777" w:rsidR="00EF62B3" w:rsidRDefault="00EF62B3" w:rsidP="00C819B9">
      <w:pPr>
        <w:spacing w:line="480" w:lineRule="auto"/>
      </w:pPr>
    </w:p>
    <w:p w14:paraId="6780D710" w14:textId="4EEA49A7" w:rsidR="00EF62B3" w:rsidRPr="00EF62B3" w:rsidRDefault="00EF62B3" w:rsidP="00EF62B3">
      <w:pPr>
        <w:spacing w:line="480" w:lineRule="auto"/>
      </w:pPr>
      <w:r w:rsidRPr="00EF62B3">
        <w:t xml:space="preserve">To enhance accessibility, MSP-MS is designed to be compatible with three major proteome search engines: PEAKS Studio, Proteome Discoverer (PD), and </w:t>
      </w:r>
      <w:proofErr w:type="spellStart"/>
      <w:r w:rsidRPr="00EF62B3">
        <w:t>FragPipe</w:t>
      </w:r>
      <w:proofErr w:type="spellEnd"/>
      <w:r w:rsidRPr="00EF62B3">
        <w:t xml:space="preserve">. Compatibility was validated by independently analyzing </w:t>
      </w:r>
      <w:del w:id="144" w:author="O'Donoghue, Anthony" w:date="2024-12-02T18:54:00Z" w16du:dateUtc="2024-12-03T02:54:00Z">
        <w:r w:rsidRPr="00EF62B3" w:rsidDel="00107A65">
          <w:delText>Cathepsin A–D</w:delText>
        </w:r>
      </w:del>
      <w:ins w:id="145" w:author="O'Donoghue, Anthony" w:date="2024-12-02T18:54:00Z" w16du:dateUtc="2024-12-03T02:54:00Z">
        <w:r w:rsidR="00107A65">
          <w:t>the</w:t>
        </w:r>
      </w:ins>
      <w:r w:rsidRPr="00EF62B3">
        <w:t xml:space="preserve"> MSP-MS data with each software tool. Substrate specificity interpretations for Cathepsins A</w:t>
      </w:r>
      <w:ins w:id="146" w:author="O'Donoghue, Anthony" w:date="2024-12-02T18:54:00Z" w16du:dateUtc="2024-12-03T02:54:00Z">
        <w:r w:rsidR="00107A65">
          <w:t xml:space="preserve">, B and </w:t>
        </w:r>
      </w:ins>
      <w:del w:id="147" w:author="O'Donoghue, Anthony" w:date="2024-12-02T18:54:00Z" w16du:dateUtc="2024-12-03T02:54:00Z">
        <w:r w:rsidRPr="00EF62B3" w:rsidDel="00107A65">
          <w:delText>–</w:delText>
        </w:r>
      </w:del>
      <w:r w:rsidRPr="00EF62B3">
        <w:t xml:space="preserve">C were remarkably consistent across all platforms. However, Proteome Discoverer struggled to convincingly </w:t>
      </w:r>
      <w:r w:rsidRPr="00EF62B3">
        <w:lastRenderedPageBreak/>
        <w:t xml:space="preserve">identify the endopeptidase activity of Cathepsin D, </w:t>
      </w:r>
      <w:commentRangeStart w:id="148"/>
      <w:r w:rsidRPr="00EF62B3">
        <w:t xml:space="preserve">while </w:t>
      </w:r>
      <w:proofErr w:type="spellStart"/>
      <w:r w:rsidRPr="00EF62B3">
        <w:t>FragPipe</w:t>
      </w:r>
      <w:proofErr w:type="spellEnd"/>
      <w:r w:rsidRPr="00EF62B3">
        <w:t xml:space="preserve"> detected a higher frequency of significant N-terminal cleavages than expected</w:t>
      </w:r>
      <w:commentRangeEnd w:id="148"/>
      <w:r w:rsidR="00A6221A">
        <w:rPr>
          <w:rStyle w:val="CommentReference"/>
        </w:rPr>
        <w:commentReference w:id="148"/>
      </w:r>
      <w:r w:rsidRPr="00EF62B3">
        <w:t xml:space="preserve">. The suboptimal performance of Proteome Discoverer for this endopeptidase was likely due to its reduced ability to identify shorter peptides compared to PEAKS and </w:t>
      </w:r>
      <w:proofErr w:type="spellStart"/>
      <w:r w:rsidRPr="00EF62B3">
        <w:t>FragPipe</w:t>
      </w:r>
      <w:proofErr w:type="spellEnd"/>
      <w:r w:rsidRPr="00EF62B3">
        <w:t>.</w:t>
      </w:r>
    </w:p>
    <w:p w14:paraId="54C75E19" w14:textId="77777777" w:rsidR="00EF62B3" w:rsidRPr="00EF62B3" w:rsidRDefault="00EF62B3" w:rsidP="00EF62B3">
      <w:pPr>
        <w:spacing w:line="480" w:lineRule="auto"/>
      </w:pPr>
    </w:p>
    <w:p w14:paraId="7F71C463" w14:textId="77777777" w:rsidR="00EF62B3" w:rsidRPr="00EF62B3" w:rsidRDefault="00EF62B3" w:rsidP="00EF62B3">
      <w:pPr>
        <w:spacing w:line="480" w:lineRule="auto"/>
      </w:pPr>
      <w:r w:rsidRPr="00EF62B3">
        <w:t xml:space="preserve">If endopeptidase activity is a primary focus, we recommend using PEAKS Studio, which provided the </w:t>
      </w:r>
      <w:commentRangeStart w:id="149"/>
      <w:r w:rsidRPr="00EF62B3">
        <w:t>most accurate representation of Cathepsin D activity in our tests</w:t>
      </w:r>
      <w:commentRangeEnd w:id="149"/>
      <w:r w:rsidR="0090170F">
        <w:rPr>
          <w:rStyle w:val="CommentReference"/>
        </w:rPr>
        <w:commentReference w:id="149"/>
      </w:r>
      <w:r w:rsidRPr="00EF62B3">
        <w:t xml:space="preserve">. Alternatively, </w:t>
      </w:r>
      <w:proofErr w:type="spellStart"/>
      <w:r w:rsidRPr="00EF62B3">
        <w:t>FragPipe</w:t>
      </w:r>
      <w:proofErr w:type="spellEnd"/>
      <w:r w:rsidRPr="00EF62B3">
        <w:t xml:space="preserve"> is a strong option, particularly as it is an open-source tool freely available for academic use and demonstrated analysis speeds at least an order of magnitude faster than the </w:t>
      </w:r>
      <w:r>
        <w:t>paid</w:t>
      </w:r>
      <w:r w:rsidRPr="00EF62B3">
        <w:t xml:space="preserve"> software solutions. However, we caution against using Proteome Discoverer with the search settings applied in this study unless the parameters are further optimized</w:t>
      </w:r>
      <w:r>
        <w:t>, which may be able to increase the ability to detect smaller peptides</w:t>
      </w:r>
      <w:r w:rsidRPr="00EF62B3">
        <w:t>.</w:t>
      </w:r>
      <w:r>
        <w:t xml:space="preserve"> </w:t>
      </w:r>
      <w:r w:rsidRPr="00EF62B3">
        <w:t>If endopeptidase activity is not of interest, our results indicate that all three software platforms perform comparably</w:t>
      </w:r>
      <w:r>
        <w:t>.</w:t>
      </w:r>
    </w:p>
    <w:p w14:paraId="751692F8" w14:textId="77777777" w:rsidR="00EF62B3" w:rsidRDefault="00EF62B3" w:rsidP="00C819B9">
      <w:pPr>
        <w:spacing w:line="480" w:lineRule="auto"/>
      </w:pPr>
    </w:p>
    <w:p w14:paraId="0121F709" w14:textId="77777777" w:rsidR="00C819B9" w:rsidRPr="00C819B9" w:rsidRDefault="00C819B9" w:rsidP="00C819B9">
      <w:pPr>
        <w:spacing w:line="480" w:lineRule="auto"/>
      </w:pPr>
    </w:p>
    <w:p w14:paraId="17906B99" w14:textId="77777777" w:rsidR="00FB4096" w:rsidRPr="00FB4096" w:rsidRDefault="00FB4096" w:rsidP="00FB4096">
      <w:pPr>
        <w:spacing w:line="480" w:lineRule="auto"/>
        <w:rPr>
          <w:b/>
          <w:bCs/>
        </w:rPr>
      </w:pPr>
      <w:r w:rsidRPr="00FB4096">
        <w:rPr>
          <w:b/>
          <w:bCs/>
        </w:rPr>
        <w:t>Conclusion</w:t>
      </w:r>
    </w:p>
    <w:p w14:paraId="1A7C7C04" w14:textId="2C527FBB" w:rsidR="00FB4096" w:rsidRDefault="00FB4096" w:rsidP="00FB4096">
      <w:pPr>
        <w:spacing w:line="480" w:lineRule="auto"/>
      </w:pPr>
      <w:r w:rsidRPr="00FB4096">
        <w:t xml:space="preserve">In summary, </w:t>
      </w:r>
      <w:r w:rsidRPr="00BB5CD3">
        <w:rPr>
          <w:i/>
          <w:iCs/>
        </w:rPr>
        <w:t>mspms</w:t>
      </w:r>
      <w:r w:rsidRPr="00FB4096">
        <w:t xml:space="preserve"> </w:t>
      </w:r>
      <w:r w:rsidR="00AC090D">
        <w:t>streamlines</w:t>
      </w:r>
      <w:r w:rsidRPr="00FB4096">
        <w:t xml:space="preserve"> MSP-MS data analysis, providing a reliable, reproducible, and adaptable platform for protease substrate profiling. The combination of its powerful analytical capabilities and intuitive design enables researchers to extract biologically meaningful insights from complex datasets with minimal technical barriers. Given its flexibility and broad applicability, </w:t>
      </w:r>
      <w:r w:rsidRPr="00366FB1">
        <w:rPr>
          <w:i/>
          <w:iCs/>
          <w:rPrChange w:id="150" w:author="O'Donoghue, Anthony" w:date="2024-12-02T18:10:00Z" w16du:dateUtc="2024-12-03T02:10:00Z">
            <w:rPr/>
          </w:rPrChange>
        </w:rPr>
        <w:t>mspms</w:t>
      </w:r>
      <w:r w:rsidRPr="00FB4096">
        <w:t xml:space="preserve"> is positioned to become a standard tool in </w:t>
      </w:r>
      <w:r w:rsidRPr="00FB4096">
        <w:lastRenderedPageBreak/>
        <w:t>protease research, offering significant advancements in the study of proteolytic enzymes and their roles in health and disease.</w:t>
      </w:r>
    </w:p>
    <w:p w14:paraId="5BFACF5C" w14:textId="77777777" w:rsidR="00FB4096" w:rsidRPr="00FB4096" w:rsidRDefault="00FB4096" w:rsidP="00FB4096">
      <w:pPr>
        <w:spacing w:line="480" w:lineRule="auto"/>
      </w:pPr>
    </w:p>
    <w:p w14:paraId="4BC28A4B" w14:textId="31162292" w:rsidR="00411F1C" w:rsidRDefault="00411F1C" w:rsidP="00E92335">
      <w:pPr>
        <w:spacing w:line="480" w:lineRule="auto"/>
        <w:rPr>
          <w:sz w:val="32"/>
          <w:szCs w:val="32"/>
        </w:rPr>
      </w:pPr>
      <w:r w:rsidRPr="00411F1C">
        <w:rPr>
          <w:sz w:val="32"/>
          <w:szCs w:val="32"/>
        </w:rPr>
        <w:t>Availability of Source Code and Requirements</w:t>
      </w:r>
      <w:r>
        <w:rPr>
          <w:sz w:val="32"/>
          <w:szCs w:val="32"/>
        </w:rPr>
        <w:t>:</w:t>
      </w:r>
    </w:p>
    <w:p w14:paraId="0D1DB15B" w14:textId="567A2B15" w:rsidR="00411F1C" w:rsidRDefault="00411F1C" w:rsidP="00E92335">
      <w:pPr>
        <w:pStyle w:val="ListParagraph"/>
        <w:numPr>
          <w:ilvl w:val="0"/>
          <w:numId w:val="6"/>
        </w:numPr>
        <w:spacing w:line="480" w:lineRule="auto"/>
      </w:pPr>
      <w:r>
        <w:t xml:space="preserve">Project name: mspms </w:t>
      </w:r>
    </w:p>
    <w:p w14:paraId="26C66A2A" w14:textId="446D241F" w:rsidR="00411F1C" w:rsidRDefault="00411F1C" w:rsidP="00E92335">
      <w:pPr>
        <w:pStyle w:val="ListParagraph"/>
        <w:numPr>
          <w:ilvl w:val="0"/>
          <w:numId w:val="6"/>
        </w:numPr>
        <w:spacing w:line="480" w:lineRule="auto"/>
      </w:pPr>
      <w:r>
        <w:t xml:space="preserve">Project home page: </w:t>
      </w:r>
      <w:hyperlink r:id="rId16" w:history="1">
        <w:r w:rsidR="002D23C9" w:rsidRPr="002D23C9">
          <w:rPr>
            <w:rStyle w:val="Hyperlink"/>
          </w:rPr>
          <w:t>https://bioconductor.org/packages/mspms</w:t>
        </w:r>
      </w:hyperlink>
    </w:p>
    <w:p w14:paraId="007CD3A6" w14:textId="2EE498F6" w:rsidR="00411F1C" w:rsidRDefault="00411F1C" w:rsidP="00E92335">
      <w:pPr>
        <w:pStyle w:val="ListParagraph"/>
        <w:numPr>
          <w:ilvl w:val="0"/>
          <w:numId w:val="6"/>
        </w:numPr>
        <w:spacing w:line="480" w:lineRule="auto"/>
      </w:pPr>
      <w:r>
        <w:t xml:space="preserve">Operating system(s): </w:t>
      </w:r>
      <w:r w:rsidR="00AF624A" w:rsidRPr="00AF624A">
        <w:t>Linux, macOS, Windows</w:t>
      </w:r>
    </w:p>
    <w:p w14:paraId="02188015" w14:textId="77777777" w:rsidR="00411F1C" w:rsidRDefault="00411F1C" w:rsidP="00E92335">
      <w:pPr>
        <w:pStyle w:val="ListParagraph"/>
        <w:numPr>
          <w:ilvl w:val="0"/>
          <w:numId w:val="6"/>
        </w:numPr>
        <w:spacing w:line="480" w:lineRule="auto"/>
      </w:pPr>
      <w:r>
        <w:t xml:space="preserve">Programming language: R </w:t>
      </w:r>
    </w:p>
    <w:p w14:paraId="081557D8" w14:textId="47F08FD9" w:rsidR="00411F1C" w:rsidRDefault="00411F1C" w:rsidP="00FE7016">
      <w:pPr>
        <w:pStyle w:val="ListParagraph"/>
        <w:numPr>
          <w:ilvl w:val="0"/>
          <w:numId w:val="6"/>
        </w:numPr>
        <w:spacing w:line="480" w:lineRule="auto"/>
      </w:pPr>
      <w:r>
        <w:t xml:space="preserve">Other requirements: R </w:t>
      </w:r>
      <w:r w:rsidR="001D28EB" w:rsidRPr="001D28EB">
        <w:t>4.</w:t>
      </w:r>
      <w:r w:rsidR="00311775">
        <w:t>4</w:t>
      </w:r>
      <w:r w:rsidR="001D28EB" w:rsidRPr="001D28EB">
        <w:t>.0</w:t>
      </w:r>
      <w:r>
        <w:t xml:space="preserve">, </w:t>
      </w:r>
      <w:proofErr w:type="spellStart"/>
      <w:r w:rsidR="00FE7016">
        <w:t>QFeatures</w:t>
      </w:r>
      <w:proofErr w:type="spellEnd"/>
      <w:r w:rsidR="00FE7016">
        <w:t xml:space="preserve">, </w:t>
      </w:r>
      <w:proofErr w:type="spellStart"/>
      <w:r w:rsidR="00FE7016">
        <w:t>SummarizedExperiment</w:t>
      </w:r>
      <w:proofErr w:type="spellEnd"/>
      <w:r w:rsidR="00FE7016">
        <w:t xml:space="preserve">, </w:t>
      </w:r>
      <w:proofErr w:type="spellStart"/>
      <w:r w:rsidR="00FE7016">
        <w:t>magrittr</w:t>
      </w:r>
      <w:proofErr w:type="spellEnd"/>
      <w:r w:rsidR="00FE7016">
        <w:t xml:space="preserve">, </w:t>
      </w:r>
      <w:proofErr w:type="spellStart"/>
      <w:r w:rsidR="00FE7016">
        <w:t>rlang</w:t>
      </w:r>
      <w:proofErr w:type="spellEnd"/>
      <w:r w:rsidR="00FE7016">
        <w:t xml:space="preserve">, </w:t>
      </w:r>
      <w:proofErr w:type="spellStart"/>
      <w:r w:rsidR="00FE7016">
        <w:t>dplyr</w:t>
      </w:r>
      <w:proofErr w:type="spellEnd"/>
      <w:r w:rsidR="00FE7016">
        <w:t xml:space="preserve">, </w:t>
      </w:r>
      <w:proofErr w:type="spellStart"/>
      <w:r w:rsidR="00FE7016">
        <w:t>purrr</w:t>
      </w:r>
      <w:proofErr w:type="spellEnd"/>
      <w:r w:rsidR="00FE7016">
        <w:t xml:space="preserve">, stats, </w:t>
      </w:r>
      <w:proofErr w:type="spellStart"/>
      <w:r w:rsidR="00FE7016">
        <w:t>tidyr</w:t>
      </w:r>
      <w:proofErr w:type="spellEnd"/>
      <w:r w:rsidR="00FE7016">
        <w:t xml:space="preserve">, </w:t>
      </w:r>
      <w:proofErr w:type="spellStart"/>
      <w:r w:rsidR="00FE7016">
        <w:t>stringr</w:t>
      </w:r>
      <w:proofErr w:type="spellEnd"/>
      <w:r w:rsidR="00FE7016">
        <w:t xml:space="preserve">, ggplot2, </w:t>
      </w:r>
      <w:proofErr w:type="spellStart"/>
      <w:r w:rsidR="00FE7016">
        <w:t>ggseqlogo</w:t>
      </w:r>
      <w:proofErr w:type="spellEnd"/>
      <w:r w:rsidR="00FE7016">
        <w:t xml:space="preserve">, </w:t>
      </w:r>
      <w:proofErr w:type="spellStart"/>
      <w:r w:rsidR="00FE7016">
        <w:t>heatmaply</w:t>
      </w:r>
      <w:proofErr w:type="spellEnd"/>
      <w:r w:rsidR="00FE7016">
        <w:t xml:space="preserve">, </w:t>
      </w:r>
      <w:proofErr w:type="spellStart"/>
      <w:r w:rsidR="00FE7016">
        <w:t>readr</w:t>
      </w:r>
      <w:proofErr w:type="spellEnd"/>
      <w:r w:rsidR="00FE7016">
        <w:t xml:space="preserve">, </w:t>
      </w:r>
      <w:proofErr w:type="spellStart"/>
      <w:r w:rsidR="00FE7016">
        <w:t>rstatix</w:t>
      </w:r>
      <w:proofErr w:type="spellEnd"/>
      <w:r w:rsidR="00FE7016">
        <w:t xml:space="preserve">, </w:t>
      </w:r>
      <w:proofErr w:type="spellStart"/>
      <w:r w:rsidR="00FE7016">
        <w:t>tibble</w:t>
      </w:r>
      <w:proofErr w:type="spellEnd"/>
      <w:r w:rsidR="00FE7016">
        <w:t xml:space="preserve">, </w:t>
      </w:r>
      <w:proofErr w:type="spellStart"/>
      <w:r w:rsidR="00FE7016">
        <w:t>ggpubr</w:t>
      </w:r>
      <w:proofErr w:type="spellEnd"/>
      <w:r w:rsidR="00FE7016">
        <w:t>,</w:t>
      </w:r>
      <w:del w:id="151" w:author="Charlie Bayne" w:date="2024-12-03T10:31:00Z" w16du:dateUtc="2024-12-03T18:31:00Z">
        <w:r w:rsidR="00FE7016" w:rsidDel="00462B1F">
          <w:delText xml:space="preserve"> imputeLCMD</w:delText>
        </w:r>
      </w:del>
      <w:r w:rsidR="00FE7016">
        <w:t>.</w:t>
      </w:r>
    </w:p>
    <w:p w14:paraId="30B5D9B5" w14:textId="6A2CC20D" w:rsidR="00411F1C" w:rsidRDefault="00411F1C" w:rsidP="00E92335">
      <w:pPr>
        <w:pStyle w:val="ListParagraph"/>
        <w:numPr>
          <w:ilvl w:val="0"/>
          <w:numId w:val="6"/>
        </w:numPr>
        <w:spacing w:line="480" w:lineRule="auto"/>
      </w:pPr>
      <w:r>
        <w:t>License: MIT</w:t>
      </w:r>
    </w:p>
    <w:p w14:paraId="3583277A" w14:textId="241575D9" w:rsidR="00411F1C" w:rsidRDefault="00411F1C" w:rsidP="00E92335">
      <w:pPr>
        <w:pStyle w:val="ListParagraph"/>
        <w:numPr>
          <w:ilvl w:val="0"/>
          <w:numId w:val="6"/>
        </w:numPr>
        <w:spacing w:line="480" w:lineRule="auto"/>
      </w:pPr>
      <w:r>
        <w:t xml:space="preserve">Bioconductor: </w:t>
      </w:r>
      <w:hyperlink r:id="rId17" w:history="1">
        <w:r w:rsidR="002D23C9" w:rsidRPr="002D23C9">
          <w:rPr>
            <w:rStyle w:val="Hyperlink"/>
          </w:rPr>
          <w:t>https://bioconductor.org/packages/mspms</w:t>
        </w:r>
      </w:hyperlink>
    </w:p>
    <w:p w14:paraId="75DA2605" w14:textId="61FCEE16" w:rsidR="00411F1C" w:rsidRPr="00411F1C" w:rsidRDefault="00411F1C" w:rsidP="00E92335">
      <w:pPr>
        <w:pStyle w:val="ListParagraph"/>
        <w:numPr>
          <w:ilvl w:val="0"/>
          <w:numId w:val="6"/>
        </w:numPr>
        <w:spacing w:line="480" w:lineRule="auto"/>
        <w:rPr>
          <w:rStyle w:val="Hyperlink"/>
          <w:color w:val="auto"/>
          <w:u w:val="none"/>
        </w:rPr>
      </w:pPr>
      <w:r>
        <w:t xml:space="preserve">Shiny app instance: </w:t>
      </w:r>
      <w:hyperlink r:id="rId18" w:history="1">
        <w:r w:rsidRPr="00EC62C5">
          <w:rPr>
            <w:rStyle w:val="Hyperlink"/>
          </w:rPr>
          <w:t>https://gonzalezlab.shinyapps.io/mspms_shiny/</w:t>
        </w:r>
      </w:hyperlink>
    </w:p>
    <w:p w14:paraId="1764178C" w14:textId="4C2AF413" w:rsidR="00411F1C" w:rsidRPr="00411F1C" w:rsidRDefault="00411F1C" w:rsidP="00E92335">
      <w:pPr>
        <w:pStyle w:val="ListParagraph"/>
        <w:numPr>
          <w:ilvl w:val="0"/>
          <w:numId w:val="6"/>
        </w:numPr>
        <w:spacing w:line="480" w:lineRule="auto"/>
        <w:rPr>
          <w:rStyle w:val="Hyperlink"/>
          <w:color w:val="000000" w:themeColor="text1"/>
          <w:u w:val="none"/>
        </w:rPr>
      </w:pPr>
      <w:r w:rsidRPr="00411F1C">
        <w:rPr>
          <w:rStyle w:val="Hyperlink"/>
          <w:color w:val="000000" w:themeColor="text1"/>
          <w:u w:val="none"/>
        </w:rPr>
        <w:t xml:space="preserve">Shiny app repository: </w:t>
      </w:r>
      <w:hyperlink r:id="rId19" w:history="1">
        <w:r w:rsidRPr="00411F1C">
          <w:rPr>
            <w:rStyle w:val="Hyperlink"/>
          </w:rPr>
          <w:t>https://github.com/baynec2/mspms-shiny</w:t>
        </w:r>
      </w:hyperlink>
    </w:p>
    <w:p w14:paraId="658C7267" w14:textId="58504E5E" w:rsidR="00411F1C" w:rsidRPr="00281D8E" w:rsidRDefault="004A5545" w:rsidP="00E92335">
      <w:pPr>
        <w:pStyle w:val="ListParagraph"/>
        <w:numPr>
          <w:ilvl w:val="0"/>
          <w:numId w:val="6"/>
        </w:numPr>
        <w:spacing w:line="480" w:lineRule="auto"/>
        <w:rPr>
          <w:lang w:val="fr-FR"/>
        </w:rPr>
      </w:pPr>
      <w:proofErr w:type="gramStart"/>
      <w:r>
        <w:rPr>
          <w:lang w:val="fr-FR"/>
        </w:rPr>
        <w:t>V</w:t>
      </w:r>
      <w:r w:rsidR="00411F1C" w:rsidRPr="00281D8E">
        <w:rPr>
          <w:lang w:val="fr-FR"/>
        </w:rPr>
        <w:t>ignette:</w:t>
      </w:r>
      <w:proofErr w:type="gramEnd"/>
      <w:r w:rsidR="00AF624A">
        <w:rPr>
          <w:lang w:val="fr-FR"/>
        </w:rPr>
        <w:t xml:space="preserve"> </w:t>
      </w:r>
    </w:p>
    <w:p w14:paraId="6F0E23E7" w14:textId="5A0104AD" w:rsidR="00411F1C" w:rsidRDefault="00411F1C" w:rsidP="00E92335">
      <w:pPr>
        <w:pStyle w:val="ListParagraph"/>
        <w:numPr>
          <w:ilvl w:val="0"/>
          <w:numId w:val="6"/>
        </w:numPr>
        <w:spacing w:line="480" w:lineRule="auto"/>
      </w:pPr>
      <w:r>
        <w:t xml:space="preserve">Manuscript repo: </w:t>
      </w:r>
      <w:hyperlink r:id="rId20" w:history="1">
        <w:r w:rsidR="006D5A6E" w:rsidRPr="005A3CC2">
          <w:rPr>
            <w:rStyle w:val="Hyperlink"/>
          </w:rPr>
          <w:t>https://github.com/baynec2/mspms-manuscript</w:t>
        </w:r>
      </w:hyperlink>
      <w:r>
        <w:t>.</w:t>
      </w:r>
    </w:p>
    <w:p w14:paraId="4A2F5F51" w14:textId="77777777" w:rsidR="00411F1C" w:rsidRDefault="00411F1C" w:rsidP="00E92335">
      <w:pPr>
        <w:spacing w:line="480" w:lineRule="auto"/>
        <w:rPr>
          <w:b/>
          <w:bCs/>
        </w:rPr>
      </w:pPr>
    </w:p>
    <w:p w14:paraId="60E1E1DA" w14:textId="72577545" w:rsidR="007C2821" w:rsidRPr="007113B1" w:rsidRDefault="00411F1C" w:rsidP="00E92335">
      <w:pPr>
        <w:spacing w:line="480" w:lineRule="auto"/>
        <w:rPr>
          <w:sz w:val="32"/>
          <w:szCs w:val="32"/>
        </w:rPr>
      </w:pPr>
      <w:r w:rsidRPr="00411F1C">
        <w:rPr>
          <w:sz w:val="32"/>
          <w:szCs w:val="32"/>
        </w:rPr>
        <w:t xml:space="preserve">Availability of </w:t>
      </w:r>
      <w:r>
        <w:rPr>
          <w:sz w:val="32"/>
          <w:szCs w:val="32"/>
        </w:rPr>
        <w:t>Supporting Data and Materials:</w:t>
      </w:r>
    </w:p>
    <w:p w14:paraId="2B51DD22" w14:textId="3357C7C2" w:rsidR="00847A89" w:rsidRDefault="007C2821" w:rsidP="00E874C3">
      <w:pPr>
        <w:spacing w:line="480" w:lineRule="auto"/>
      </w:pPr>
      <w:r>
        <w:lastRenderedPageBreak/>
        <w:t xml:space="preserve">All data used to build this manuscript can be found in the </w:t>
      </w:r>
      <w:r w:rsidR="00EA140A">
        <w:t>GitHub</w:t>
      </w:r>
      <w:r>
        <w:t xml:space="preserve"> repository</w:t>
      </w:r>
      <w:r w:rsidR="000842CC">
        <w:t xml:space="preserve"> for the manuscript</w:t>
      </w:r>
      <w:r w:rsidR="002D23C9">
        <w:t xml:space="preserve"> (</w:t>
      </w:r>
      <w:hyperlink r:id="rId21" w:history="1">
        <w:r w:rsidR="002D23C9" w:rsidRPr="00DC167B">
          <w:rPr>
            <w:rStyle w:val="Hyperlink"/>
          </w:rPr>
          <w:t>https://github.com/baynec2/mspms_manuscript</w:t>
        </w:r>
      </w:hyperlink>
      <w:r w:rsidR="002D23C9">
        <w:t>)</w:t>
      </w:r>
      <w:r>
        <w:t>.</w:t>
      </w:r>
      <w:r w:rsidR="00D13C5A">
        <w:t xml:space="preserve"> Mass spectrometry data </w:t>
      </w:r>
      <w:proofErr w:type="gramStart"/>
      <w:r w:rsidR="00D13C5A">
        <w:t>in .</w:t>
      </w:r>
      <w:r w:rsidR="00FE7016">
        <w:t>raw</w:t>
      </w:r>
      <w:proofErr w:type="gramEnd"/>
      <w:r w:rsidR="00D13C5A">
        <w:t xml:space="preserve"> format is available from </w:t>
      </w:r>
      <w:r w:rsidR="00FE7016" w:rsidRPr="00D22578">
        <w:rPr>
          <w:color w:val="000000" w:themeColor="text1"/>
        </w:rPr>
        <w:t>M</w:t>
      </w:r>
      <w:r w:rsidR="00FE7016">
        <w:rPr>
          <w:color w:val="000000" w:themeColor="text1"/>
        </w:rPr>
        <w:t>ass</w:t>
      </w:r>
      <w:r w:rsidR="00FE7016" w:rsidRPr="00D22578">
        <w:rPr>
          <w:color w:val="000000" w:themeColor="text1"/>
        </w:rPr>
        <w:t>IVE</w:t>
      </w:r>
      <w:r w:rsidR="00FE7016">
        <w:rPr>
          <w:color w:val="000000" w:themeColor="text1"/>
        </w:rPr>
        <w:t xml:space="preserve"> Repository</w:t>
      </w:r>
      <w:r w:rsidR="00FE7016" w:rsidRPr="00D22578">
        <w:rPr>
          <w:color w:val="000000" w:themeColor="text1"/>
        </w:rPr>
        <w:t xml:space="preserve"> </w:t>
      </w:r>
      <w:r w:rsidR="00FE7016">
        <w:rPr>
          <w:color w:val="000000" w:themeColor="text1"/>
        </w:rPr>
        <w:t xml:space="preserve">under accession number </w:t>
      </w:r>
      <w:r w:rsidR="00FE7016" w:rsidRPr="003E0C59">
        <w:rPr>
          <w:color w:val="000000" w:themeColor="text1"/>
        </w:rPr>
        <w:t>MSV00008595</w:t>
      </w:r>
      <w:r w:rsidR="00FE7016">
        <w:rPr>
          <w:color w:val="000000" w:themeColor="text1"/>
        </w:rPr>
        <w:t>.</w:t>
      </w:r>
    </w:p>
    <w:p w14:paraId="1E8821C1" w14:textId="77777777" w:rsidR="002D23C9" w:rsidRPr="00847A89" w:rsidRDefault="002D23C9" w:rsidP="00E874C3">
      <w:pPr>
        <w:spacing w:line="480" w:lineRule="auto"/>
      </w:pPr>
    </w:p>
    <w:p w14:paraId="74FD693F" w14:textId="59A5B51B" w:rsidR="00B91509" w:rsidRPr="00847A89" w:rsidRDefault="00E874C3" w:rsidP="00847A89">
      <w:pPr>
        <w:spacing w:line="480" w:lineRule="auto"/>
        <w:rPr>
          <w:sz w:val="32"/>
          <w:szCs w:val="32"/>
        </w:rPr>
      </w:pPr>
      <w:r>
        <w:rPr>
          <w:sz w:val="32"/>
          <w:szCs w:val="32"/>
        </w:rPr>
        <w:t>Figure</w:t>
      </w:r>
      <w:r w:rsidR="00847A89">
        <w:rPr>
          <w:sz w:val="32"/>
          <w:szCs w:val="32"/>
        </w:rPr>
        <w:t xml:space="preserve"> Legends</w:t>
      </w:r>
      <w:r w:rsidR="008102EE">
        <w:rPr>
          <w:noProof/>
          <w:sz w:val="32"/>
          <w:szCs w:val="32"/>
        </w:rPr>
        <w:drawing>
          <wp:inline distT="0" distB="0" distL="0" distR="0" wp14:anchorId="4521AAC5" wp14:editId="1BCC9222">
            <wp:extent cx="5943600" cy="3973286"/>
            <wp:effectExtent l="0" t="0" r="0" b="1905"/>
            <wp:docPr id="169280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09837" name="Picture 1692809837"/>
                    <pic:cNvPicPr/>
                  </pic:nvPicPr>
                  <pic:blipFill rotWithShape="1">
                    <a:blip r:embed="rId22"/>
                    <a:srcRect b="48407"/>
                    <a:stretch/>
                  </pic:blipFill>
                  <pic:spPr bwMode="auto">
                    <a:xfrm>
                      <a:off x="0" y="0"/>
                      <a:ext cx="5943600" cy="3973286"/>
                    </a:xfrm>
                    <a:prstGeom prst="rect">
                      <a:avLst/>
                    </a:prstGeom>
                    <a:ln>
                      <a:noFill/>
                    </a:ln>
                    <a:extLst>
                      <a:ext uri="{53640926-AAD7-44D8-BBD7-CCE9431645EC}">
                        <a14:shadowObscured xmlns:a14="http://schemas.microsoft.com/office/drawing/2010/main"/>
                      </a:ext>
                    </a:extLst>
                  </pic:spPr>
                </pic:pic>
              </a:graphicData>
            </a:graphic>
          </wp:inline>
        </w:drawing>
      </w:r>
    </w:p>
    <w:p w14:paraId="4335C805" w14:textId="01E1E382" w:rsidR="00E874C3" w:rsidRDefault="00E874C3" w:rsidP="00E874C3">
      <w:r w:rsidRPr="00BC0BCB">
        <w:rPr>
          <w:b/>
          <w:bCs/>
        </w:rPr>
        <w:t xml:space="preserve">Figure 1. Overview of the </w:t>
      </w:r>
      <w:r w:rsidRPr="001F22BF">
        <w:rPr>
          <w:b/>
          <w:bCs/>
          <w:i/>
          <w:iCs/>
          <w:rPrChange w:id="152" w:author="O'Donoghue, Anthony" w:date="2024-12-02T18:10:00Z" w16du:dateUtc="2024-12-03T02:10:00Z">
            <w:rPr>
              <w:b/>
              <w:bCs/>
            </w:rPr>
          </w:rPrChange>
        </w:rPr>
        <w:t>mspms</w:t>
      </w:r>
      <w:r w:rsidRPr="00BC0BCB">
        <w:rPr>
          <w:b/>
          <w:bCs/>
        </w:rPr>
        <w:t xml:space="preserve"> R package and </w:t>
      </w:r>
      <w:del w:id="153" w:author="O'Donoghue, Anthony" w:date="2024-12-02T18:24:00Z" w16du:dateUtc="2024-12-03T02:24:00Z">
        <w:r w:rsidRPr="00BC0BCB" w:rsidDel="00922445">
          <w:rPr>
            <w:b/>
            <w:bCs/>
          </w:rPr>
          <w:delText xml:space="preserve">cathepsin </w:delText>
        </w:r>
      </w:del>
      <w:r>
        <w:rPr>
          <w:b/>
          <w:bCs/>
        </w:rPr>
        <w:t>MSP-MS profiling</w:t>
      </w:r>
      <w:ins w:id="154" w:author="O'Donoghue, Anthony" w:date="2024-12-02T18:24:00Z" w16du:dateUtc="2024-12-03T02:24:00Z">
        <w:r w:rsidR="00922445" w:rsidRPr="00922445">
          <w:rPr>
            <w:b/>
            <w:bCs/>
          </w:rPr>
          <w:t xml:space="preserve"> </w:t>
        </w:r>
        <w:r w:rsidR="00922445">
          <w:rPr>
            <w:b/>
            <w:bCs/>
          </w:rPr>
          <w:t xml:space="preserve">of </w:t>
        </w:r>
        <w:r w:rsidR="00922445" w:rsidRPr="00BC0BCB">
          <w:rPr>
            <w:b/>
            <w:bCs/>
          </w:rPr>
          <w:t>cathepsin</w:t>
        </w:r>
        <w:r w:rsidR="00922445">
          <w:rPr>
            <w:b/>
            <w:bCs/>
          </w:rPr>
          <w:t xml:space="preserve"> proteases</w:t>
        </w:r>
      </w:ins>
      <w:r w:rsidRPr="00BC0BCB">
        <w:rPr>
          <w:b/>
          <w:bCs/>
        </w:rPr>
        <w:t>.</w:t>
      </w:r>
      <w:r w:rsidR="00301C49">
        <w:rPr>
          <w:b/>
          <w:bCs/>
        </w:rPr>
        <w:t xml:space="preserve"> </w:t>
      </w:r>
      <w:r>
        <w:t xml:space="preserve">Schematic of the functions contained within the </w:t>
      </w:r>
      <w:r w:rsidRPr="001F22BF">
        <w:rPr>
          <w:i/>
          <w:iCs/>
          <w:rPrChange w:id="155" w:author="O'Donoghue, Anthony" w:date="2024-12-02T18:11:00Z" w16du:dateUtc="2024-12-03T02:11:00Z">
            <w:rPr/>
          </w:rPrChange>
        </w:rPr>
        <w:t>mspms</w:t>
      </w:r>
      <w:r>
        <w:t xml:space="preserve"> R package. </w:t>
      </w:r>
    </w:p>
    <w:p w14:paraId="10CC9EA6" w14:textId="77777777" w:rsidR="008102EE" w:rsidRDefault="008102EE" w:rsidP="00E874C3"/>
    <w:p w14:paraId="40C2D2FA" w14:textId="2935C8E1" w:rsidR="008102EE" w:rsidRDefault="008E1867" w:rsidP="00E874C3">
      <w:r>
        <w:rPr>
          <w:noProof/>
        </w:rPr>
        <w:lastRenderedPageBreak/>
        <w:drawing>
          <wp:inline distT="0" distB="0" distL="0" distR="0" wp14:anchorId="0F68165D" wp14:editId="09B70BBD">
            <wp:extent cx="4016829" cy="5684440"/>
            <wp:effectExtent l="0" t="0" r="0" b="0"/>
            <wp:docPr id="1345938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38696" name="Picture 1345938696"/>
                    <pic:cNvPicPr/>
                  </pic:nvPicPr>
                  <pic:blipFill>
                    <a:blip r:embed="rId23"/>
                    <a:stretch>
                      <a:fillRect/>
                    </a:stretch>
                  </pic:blipFill>
                  <pic:spPr>
                    <a:xfrm>
                      <a:off x="0" y="0"/>
                      <a:ext cx="4020418" cy="5689520"/>
                    </a:xfrm>
                    <a:prstGeom prst="rect">
                      <a:avLst/>
                    </a:prstGeom>
                  </pic:spPr>
                </pic:pic>
              </a:graphicData>
            </a:graphic>
          </wp:inline>
        </w:drawing>
      </w:r>
    </w:p>
    <w:p w14:paraId="13EA0C7E" w14:textId="2B069262" w:rsidR="00E874C3" w:rsidRDefault="00E874C3" w:rsidP="00E874C3"/>
    <w:p w14:paraId="4DC7976D" w14:textId="77777777" w:rsidR="00D13C5A" w:rsidRDefault="00E874C3" w:rsidP="00E874C3">
      <w:pPr>
        <w:rPr>
          <w:b/>
          <w:bCs/>
        </w:rPr>
      </w:pPr>
      <w:r>
        <w:rPr>
          <w:b/>
          <w:bCs/>
        </w:rPr>
        <w:t>Figure 2. Global visualization of MSP-MS data.</w:t>
      </w:r>
    </w:p>
    <w:p w14:paraId="6265E265" w14:textId="1A4D3245" w:rsidR="008E1867" w:rsidRPr="00C427EA" w:rsidRDefault="00E874C3" w:rsidP="008B4661">
      <w:r>
        <w:t xml:space="preserve">(A) Principal component analysis displaying PC1 and PC2. Samples are colored by time, </w:t>
      </w:r>
      <w:r w:rsidR="00B91509">
        <w:t>while the</w:t>
      </w:r>
      <w:r>
        <w:t xml:space="preserve"> shape and line type </w:t>
      </w:r>
      <w:r w:rsidR="00B91509">
        <w:t>show</w:t>
      </w:r>
      <w:r>
        <w:t xml:space="preserve"> the type of cathepsin</w:t>
      </w:r>
      <w:r w:rsidR="00B91509">
        <w:t xml:space="preserve"> with e</w:t>
      </w:r>
      <w:r>
        <w:t>clipses represent</w:t>
      </w:r>
      <w:r w:rsidR="00B91509">
        <w:t xml:space="preserve">ing </w:t>
      </w:r>
      <w:r>
        <w:t>the 95% confidence interval. (C) Heatmap showing the results of the experiment as clustered using unsupervised hier</w:t>
      </w:r>
      <w:r w:rsidR="00B91509">
        <w:t>ar</w:t>
      </w:r>
      <w:r>
        <w:t>chical clustering.  Rows of the heatmap represent the samples while columns represent the peptides. Color of the heatmap cells represent the normalized, column centered, and scaled values.</w:t>
      </w:r>
      <w:del w:id="156" w:author="Charlie Bayne" w:date="2024-12-03T10:32:00Z" w16du:dateUtc="2024-12-03T18:32:00Z">
        <w:r w:rsidDel="00462B1F">
          <w:delText xml:space="preserve"> White cells represent those that were found to be outliers and converted to NA.</w:delText>
        </w:r>
      </w:del>
      <w:r>
        <w:t xml:space="preserve">  Colored bars to the right of the heatmap indicate the cathepsin and time of the samples in each row. </w:t>
      </w:r>
      <w:r w:rsidR="00B91509">
        <w:t xml:space="preserve">Colored bars corresponding to each peptide in the columns display whether the corresponding peptide is a full-length peptide belonging to the </w:t>
      </w:r>
      <w:r w:rsidR="00301C49">
        <w:t>228-member</w:t>
      </w:r>
      <w:r w:rsidR="00B91509">
        <w:t xml:space="preserve"> peptide library (non -cleaved</w:t>
      </w:r>
      <w:r w:rsidR="00301C49">
        <w:t>, dark blue</w:t>
      </w:r>
      <w:r w:rsidR="00B91509">
        <w:t>) or a cleavage product (cleaved</w:t>
      </w:r>
      <w:r w:rsidR="00301C49">
        <w:t>, blue</w:t>
      </w:r>
      <w:r w:rsidR="00B91509">
        <w:t>)</w:t>
      </w:r>
    </w:p>
    <w:p w14:paraId="06FBB5AB" w14:textId="5819A8D7" w:rsidR="008E1867" w:rsidRDefault="00C427EA" w:rsidP="008B4661">
      <w:pPr>
        <w:rPr>
          <w:b/>
          <w:bCs/>
        </w:rPr>
      </w:pPr>
      <w:r>
        <w:rPr>
          <w:b/>
          <w:bCs/>
          <w:noProof/>
        </w:rPr>
        <w:lastRenderedPageBreak/>
        <w:drawing>
          <wp:inline distT="0" distB="0" distL="0" distR="0" wp14:anchorId="6B6F1A8B" wp14:editId="25BF9639">
            <wp:extent cx="5815330" cy="8229600"/>
            <wp:effectExtent l="0" t="0" r="1270" b="0"/>
            <wp:docPr id="2084475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7560" name="Picture 208447560"/>
                    <pic:cNvPicPr/>
                  </pic:nvPicPr>
                  <pic:blipFill>
                    <a:blip r:embed="rId24"/>
                    <a:stretch>
                      <a:fillRect/>
                    </a:stretch>
                  </pic:blipFill>
                  <pic:spPr>
                    <a:xfrm>
                      <a:off x="0" y="0"/>
                      <a:ext cx="5815330" cy="8229600"/>
                    </a:xfrm>
                    <a:prstGeom prst="rect">
                      <a:avLst/>
                    </a:prstGeom>
                  </pic:spPr>
                </pic:pic>
              </a:graphicData>
            </a:graphic>
          </wp:inline>
        </w:drawing>
      </w:r>
    </w:p>
    <w:p w14:paraId="7308F6E1" w14:textId="77777777" w:rsidR="008E1867" w:rsidRDefault="008E1867" w:rsidP="008B4661">
      <w:pPr>
        <w:rPr>
          <w:b/>
          <w:bCs/>
        </w:rPr>
      </w:pPr>
    </w:p>
    <w:p w14:paraId="320FAED8" w14:textId="103597B0" w:rsidR="008B4661" w:rsidRDefault="00E874C3" w:rsidP="008B4661">
      <w:pPr>
        <w:rPr>
          <w:b/>
          <w:bCs/>
        </w:rPr>
      </w:pPr>
      <w:r>
        <w:rPr>
          <w:b/>
          <w:bCs/>
        </w:rPr>
        <w:t>Figure 3. Differentially abundant peptide cleavages over time.</w:t>
      </w:r>
    </w:p>
    <w:p w14:paraId="19355A91" w14:textId="6E5EBE7A" w:rsidR="008B4661" w:rsidRPr="008B4661" w:rsidRDefault="008B4661" w:rsidP="008B4661">
      <w:pPr>
        <w:rPr>
          <w:b/>
          <w:bCs/>
        </w:rPr>
      </w:pPr>
      <w:r w:rsidRPr="008B4661">
        <w:t>(A)</w:t>
      </w:r>
      <w:r>
        <w:rPr>
          <w:b/>
          <w:bCs/>
        </w:rPr>
        <w:t xml:space="preserve"> </w:t>
      </w:r>
      <w:r>
        <w:t xml:space="preserve">Summarized substrate specificities for cathepsin A- D as reported in the literature.   </w:t>
      </w:r>
      <w:r w:rsidR="00E874C3" w:rsidRPr="008B4661">
        <w:rPr>
          <w:b/>
          <w:bCs/>
        </w:rPr>
        <w:t xml:space="preserve"> </w:t>
      </w:r>
    </w:p>
    <w:p w14:paraId="723818BA" w14:textId="5AB146AA" w:rsidR="0041017D" w:rsidRDefault="00E874C3" w:rsidP="0041017D">
      <w:r>
        <w:t>(</w:t>
      </w:r>
      <w:r w:rsidR="008B4661">
        <w:t>B</w:t>
      </w:r>
      <w:r>
        <w:t>) Volcano plots displaying the log</w:t>
      </w:r>
      <w:r w:rsidR="00D84DAB" w:rsidRPr="00D84DAB">
        <w:rPr>
          <w:vertAlign w:val="subscript"/>
        </w:rPr>
        <w:t>2</w:t>
      </w:r>
      <w:r w:rsidR="00301C49">
        <w:t>-fold</w:t>
      </w:r>
      <w:r>
        <w:t xml:space="preserve"> change of the timepoint as indicated by color relative to and -log10 FDR corrected p values for each cathepsin.  (</w:t>
      </w:r>
      <w:r w:rsidR="008B4661">
        <w:t>C</w:t>
      </w:r>
      <w:r>
        <w:t>) Plot showing the number of significant cleavage events at each position of the peptide library (as defined as having a log</w:t>
      </w:r>
      <w:r w:rsidRPr="00D84DAB">
        <w:rPr>
          <w:vertAlign w:val="subscript"/>
        </w:rPr>
        <w:t>2</w:t>
      </w:r>
      <w:r w:rsidR="00D84DAB">
        <w:t xml:space="preserve"> fold change</w:t>
      </w:r>
      <w:r>
        <w:t xml:space="preserve"> </w:t>
      </w:r>
      <w:r w:rsidR="00990612" w:rsidRPr="00990612">
        <w:t>≥</w:t>
      </w:r>
      <w:r>
        <w:t xml:space="preserve"> 3 and FDR adjusted p values </w:t>
      </w:r>
      <w:r w:rsidR="00990612" w:rsidRPr="00990612">
        <w:t>≤</w:t>
      </w:r>
      <w:r w:rsidR="00990612">
        <w:t xml:space="preserve"> </w:t>
      </w:r>
      <w:r>
        <w:t>0.05) (</w:t>
      </w:r>
      <w:r w:rsidR="008B4661">
        <w:t>D</w:t>
      </w:r>
      <w:r>
        <w:t>) Ice</w:t>
      </w:r>
      <w:r w:rsidR="00990612">
        <w:t>L</w:t>
      </w:r>
      <w:r>
        <w:t xml:space="preserve">ogo plots as implemented in the </w:t>
      </w:r>
      <w:r w:rsidRPr="001F22BF">
        <w:rPr>
          <w:i/>
          <w:iCs/>
          <w:rPrChange w:id="157" w:author="O'Donoghue, Anthony" w:date="2024-12-02T18:11:00Z" w16du:dateUtc="2024-12-03T02:11:00Z">
            <w:rPr/>
          </w:rPrChange>
        </w:rPr>
        <w:t>mspms</w:t>
      </w:r>
      <w:r>
        <w:t xml:space="preserve"> package. Amino acid residues (with X representing positions past the terminus) four positions to the left and right of the cleavage site are displayed. Only residues with significantly higher proportions relative to the proportion of all possible cleavage sequences present in the initial peptide library (</w:t>
      </w:r>
      <w:proofErr w:type="spellStart"/>
      <w:r>
        <w:t>pval</w:t>
      </w:r>
      <w:proofErr w:type="spellEnd"/>
      <w:r>
        <w:t xml:space="preserve"> </w:t>
      </w:r>
      <w:proofErr w:type="gramStart"/>
      <w:r w:rsidR="00990612" w:rsidRPr="00990612">
        <w:t>≤</w:t>
      </w:r>
      <w:r w:rsidR="00990612">
        <w:t xml:space="preserve"> </w:t>
      </w:r>
      <w:r>
        <w:t xml:space="preserve"> 0.05</w:t>
      </w:r>
      <w:proofErr w:type="gramEnd"/>
      <w:r>
        <w:t>) are shown, with the height representing the percentage differences.</w:t>
      </w:r>
    </w:p>
    <w:p w14:paraId="7FECACC2" w14:textId="77777777" w:rsidR="00BB632B" w:rsidRDefault="00BB632B" w:rsidP="0041017D"/>
    <w:p w14:paraId="4109863F" w14:textId="34BE220C" w:rsidR="00BB632B" w:rsidRDefault="00411F1C" w:rsidP="0041017D">
      <w:pPr>
        <w:rPr>
          <w:sz w:val="32"/>
          <w:szCs w:val="32"/>
        </w:rPr>
      </w:pPr>
      <w:r>
        <w:rPr>
          <w:sz w:val="32"/>
          <w:szCs w:val="32"/>
        </w:rPr>
        <w:t xml:space="preserve">Supplementary </w:t>
      </w:r>
      <w:r w:rsidR="00847A89">
        <w:rPr>
          <w:sz w:val="32"/>
          <w:szCs w:val="32"/>
        </w:rPr>
        <w:t>Figure</w:t>
      </w:r>
      <w:r w:rsidR="00BB632B">
        <w:rPr>
          <w:sz w:val="32"/>
          <w:szCs w:val="32"/>
        </w:rPr>
        <w:t>s</w:t>
      </w:r>
    </w:p>
    <w:p w14:paraId="46F9A667" w14:textId="77777777" w:rsidR="00BB632B" w:rsidRDefault="00BB632B" w:rsidP="0041017D"/>
    <w:p w14:paraId="5CAE55F7" w14:textId="0B89F7F2" w:rsidR="00CF3DCB" w:rsidRPr="0041017D" w:rsidRDefault="0041017D" w:rsidP="0041017D">
      <w:r>
        <w:rPr>
          <w:noProof/>
          <w:sz w:val="32"/>
          <w:szCs w:val="32"/>
        </w:rPr>
        <w:lastRenderedPageBreak/>
        <w:drawing>
          <wp:inline distT="0" distB="0" distL="0" distR="0" wp14:anchorId="63745E28" wp14:editId="122C1110">
            <wp:extent cx="5815330" cy="8229600"/>
            <wp:effectExtent l="0" t="0" r="1270" b="0"/>
            <wp:docPr id="21629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97259" name="Picture 216297259"/>
                    <pic:cNvPicPr/>
                  </pic:nvPicPr>
                  <pic:blipFill>
                    <a:blip r:embed="rId25"/>
                    <a:stretch>
                      <a:fillRect/>
                    </a:stretch>
                  </pic:blipFill>
                  <pic:spPr>
                    <a:xfrm>
                      <a:off x="0" y="0"/>
                      <a:ext cx="5815330" cy="8229600"/>
                    </a:xfrm>
                    <a:prstGeom prst="rect">
                      <a:avLst/>
                    </a:prstGeom>
                  </pic:spPr>
                </pic:pic>
              </a:graphicData>
            </a:graphic>
          </wp:inline>
        </w:drawing>
      </w:r>
    </w:p>
    <w:p w14:paraId="6727EAF9" w14:textId="27A7C76A" w:rsidR="00F16275" w:rsidRPr="00F16275" w:rsidRDefault="00F16275" w:rsidP="00F16275">
      <w:pPr>
        <w:rPr>
          <w:b/>
          <w:bCs/>
        </w:rPr>
      </w:pPr>
      <w:r w:rsidRPr="00F16275">
        <w:rPr>
          <w:b/>
          <w:bCs/>
        </w:rPr>
        <w:lastRenderedPageBreak/>
        <w:t xml:space="preserve">Supplementary Figure 1. Comparison of Results from Upstream Proteomic Software Compatible with </w:t>
      </w:r>
      <w:r w:rsidRPr="0041017D">
        <w:rPr>
          <w:b/>
          <w:bCs/>
          <w:i/>
          <w:iCs/>
        </w:rPr>
        <w:t>mspms</w:t>
      </w:r>
      <w:r w:rsidRPr="00F16275">
        <w:rPr>
          <w:b/>
          <w:bCs/>
        </w:rPr>
        <w:t>.</w:t>
      </w:r>
    </w:p>
    <w:p w14:paraId="016E3D3C" w14:textId="77777777" w:rsidR="00F16275" w:rsidRPr="00F16275" w:rsidRDefault="00F16275" w:rsidP="00F16275">
      <w:pPr>
        <w:ind w:left="720"/>
      </w:pPr>
      <w:r w:rsidRPr="00F16275">
        <w:t xml:space="preserve">(A) Correlation analysis of shared peptides detected by PEAKS Studio, Proteome Discoverer (PD), and </w:t>
      </w:r>
      <w:proofErr w:type="spellStart"/>
      <w:r w:rsidRPr="00F16275">
        <w:t>FragPipe</w:t>
      </w:r>
      <w:proofErr w:type="spellEnd"/>
      <w:r w:rsidRPr="00F16275">
        <w:t>.</w:t>
      </w:r>
    </w:p>
    <w:p w14:paraId="7D2FD40D" w14:textId="77777777" w:rsidR="00F16275" w:rsidRPr="00F16275" w:rsidRDefault="00F16275" w:rsidP="00F16275">
      <w:pPr>
        <w:ind w:left="720"/>
      </w:pPr>
      <w:r w:rsidRPr="00F16275">
        <w:t>(B) Venn diagram showing peptides identified as significantly different by each software tool.</w:t>
      </w:r>
    </w:p>
    <w:p w14:paraId="2EE6EBD7" w14:textId="77777777" w:rsidR="00F16275" w:rsidRPr="00F16275" w:rsidRDefault="00F16275" w:rsidP="00F16275">
      <w:pPr>
        <w:ind w:left="720"/>
      </w:pPr>
      <w:r w:rsidRPr="00F16275">
        <w:t>(C) Cleavage site plots illustrating peptide cleavage patterns across comparisons made using the three tools.</w:t>
      </w:r>
    </w:p>
    <w:p w14:paraId="093DE021" w14:textId="7403BD6B" w:rsidR="00F16275" w:rsidRPr="00F16275" w:rsidRDefault="0041017D" w:rsidP="00F16275">
      <w:pPr>
        <w:rPr>
          <w:b/>
          <w:bCs/>
        </w:rPr>
      </w:pPr>
      <w:r>
        <w:rPr>
          <w:b/>
          <w:bCs/>
          <w:noProof/>
        </w:rPr>
        <w:lastRenderedPageBreak/>
        <w:drawing>
          <wp:inline distT="0" distB="0" distL="0" distR="0" wp14:anchorId="4E86AF30" wp14:editId="4D794938">
            <wp:extent cx="5815330" cy="8229600"/>
            <wp:effectExtent l="0" t="0" r="0" b="0"/>
            <wp:docPr id="3256449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44978" name="Picture 325644978"/>
                    <pic:cNvPicPr/>
                  </pic:nvPicPr>
                  <pic:blipFill>
                    <a:blip r:embed="rId26"/>
                    <a:stretch>
                      <a:fillRect/>
                    </a:stretch>
                  </pic:blipFill>
                  <pic:spPr>
                    <a:xfrm>
                      <a:off x="0" y="0"/>
                      <a:ext cx="5815330" cy="8229600"/>
                    </a:xfrm>
                    <a:prstGeom prst="rect">
                      <a:avLst/>
                    </a:prstGeom>
                  </pic:spPr>
                </pic:pic>
              </a:graphicData>
            </a:graphic>
          </wp:inline>
        </w:drawing>
      </w:r>
    </w:p>
    <w:p w14:paraId="606B4DBE" w14:textId="47F7BC0E" w:rsidR="00F16275" w:rsidRPr="00F16275" w:rsidRDefault="00F16275" w:rsidP="00F16275">
      <w:pPr>
        <w:rPr>
          <w:b/>
          <w:bCs/>
        </w:rPr>
      </w:pPr>
      <w:r w:rsidRPr="00F16275">
        <w:rPr>
          <w:b/>
          <w:bCs/>
        </w:rPr>
        <w:lastRenderedPageBreak/>
        <w:t xml:space="preserve">Supplementary Figure 2. Comparison of </w:t>
      </w:r>
      <w:proofErr w:type="spellStart"/>
      <w:r w:rsidRPr="00F16275">
        <w:rPr>
          <w:b/>
          <w:bCs/>
        </w:rPr>
        <w:t>IceLogos</w:t>
      </w:r>
      <w:proofErr w:type="spellEnd"/>
      <w:r w:rsidRPr="00F16275">
        <w:rPr>
          <w:b/>
          <w:bCs/>
        </w:rPr>
        <w:t xml:space="preserve"> from Upstream Proteomic Software Compatible with </w:t>
      </w:r>
      <w:r w:rsidR="0041017D" w:rsidRPr="0041017D">
        <w:rPr>
          <w:b/>
          <w:bCs/>
          <w:i/>
          <w:iCs/>
        </w:rPr>
        <w:t>mspms</w:t>
      </w:r>
      <w:r w:rsidRPr="00F16275">
        <w:rPr>
          <w:b/>
          <w:bCs/>
        </w:rPr>
        <w:t>.</w:t>
      </w:r>
    </w:p>
    <w:p w14:paraId="696ED76A" w14:textId="4143D8AF" w:rsidR="00F16275" w:rsidRDefault="0041017D" w:rsidP="00F16275">
      <w:pPr>
        <w:ind w:left="720"/>
      </w:pPr>
      <w:r w:rsidRPr="00F16275">
        <w:t>IceLogo</w:t>
      </w:r>
      <w:r w:rsidR="00F16275" w:rsidRPr="00F16275">
        <w:t xml:space="preserve"> generated using peptide data exported from PEAKS Studio, Proteome Discoverer (PD), and </w:t>
      </w:r>
      <w:proofErr w:type="spellStart"/>
      <w:r w:rsidR="00F16275" w:rsidRPr="00F16275">
        <w:t>FragPipe</w:t>
      </w:r>
      <w:proofErr w:type="spellEnd"/>
      <w:r w:rsidR="00F16275" w:rsidRPr="00F16275">
        <w:t>.</w:t>
      </w:r>
    </w:p>
    <w:p w14:paraId="3039C2A7" w14:textId="77A7D29A" w:rsidR="0041017D" w:rsidRPr="00F16275" w:rsidRDefault="0041017D" w:rsidP="0041017D">
      <w:r>
        <w:br w:type="page"/>
      </w:r>
    </w:p>
    <w:p w14:paraId="1625CAF0" w14:textId="63D6E04F" w:rsidR="0041017D" w:rsidRPr="0041017D" w:rsidRDefault="0041017D" w:rsidP="0041017D">
      <w:pPr>
        <w:rPr>
          <w:b/>
          <w:bCs/>
        </w:rPr>
      </w:pPr>
      <w:r>
        <w:rPr>
          <w:noProof/>
        </w:rPr>
        <w:lastRenderedPageBreak/>
        <w:drawing>
          <wp:inline distT="0" distB="0" distL="0" distR="0" wp14:anchorId="0C4B182E" wp14:editId="0AA1C0CF">
            <wp:extent cx="5231219" cy="3923414"/>
            <wp:effectExtent l="0" t="0" r="1270" b="0"/>
            <wp:docPr id="8356774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77418" name="Picture 835677418"/>
                    <pic:cNvPicPr/>
                  </pic:nvPicPr>
                  <pic:blipFill>
                    <a:blip r:embed="rId27"/>
                    <a:stretch>
                      <a:fillRect/>
                    </a:stretch>
                  </pic:blipFill>
                  <pic:spPr>
                    <a:xfrm>
                      <a:off x="0" y="0"/>
                      <a:ext cx="5305884" cy="3979412"/>
                    </a:xfrm>
                    <a:prstGeom prst="rect">
                      <a:avLst/>
                    </a:prstGeom>
                  </pic:spPr>
                </pic:pic>
              </a:graphicData>
            </a:graphic>
          </wp:inline>
        </w:drawing>
      </w:r>
      <w:r w:rsidRPr="0041017D">
        <w:rPr>
          <w:b/>
          <w:bCs/>
        </w:rPr>
        <w:t xml:space="preserve">Supplementary Figure 3. Comparison of Detected Peptide Lengths Using Different Upstream Proteomic Software Compatible with </w:t>
      </w:r>
      <w:r w:rsidRPr="0041017D">
        <w:rPr>
          <w:b/>
          <w:bCs/>
          <w:i/>
          <w:iCs/>
        </w:rPr>
        <w:t>mspms</w:t>
      </w:r>
      <w:r w:rsidRPr="0041017D">
        <w:rPr>
          <w:b/>
          <w:bCs/>
        </w:rPr>
        <w:t>.</w:t>
      </w:r>
    </w:p>
    <w:p w14:paraId="6CA869AB" w14:textId="01A6FB8E" w:rsidR="00BB632B" w:rsidRDefault="0041017D" w:rsidP="00BB632B">
      <w:pPr>
        <w:pStyle w:val="ListParagraph"/>
        <w:numPr>
          <w:ilvl w:val="0"/>
          <w:numId w:val="17"/>
        </w:numPr>
      </w:pPr>
      <w:r w:rsidRPr="0041017D">
        <w:t>Count of significant peptides detected by length, categorized by the upstream proteomic software tool used.</w:t>
      </w:r>
    </w:p>
    <w:p w14:paraId="039EDE93" w14:textId="5432F4BB" w:rsidR="00BB632B" w:rsidRDefault="00BB632B" w:rsidP="00BB632B">
      <w:pPr>
        <w:pStyle w:val="ListParagraph"/>
        <w:numPr>
          <w:ilvl w:val="0"/>
          <w:numId w:val="17"/>
        </w:numPr>
      </w:pPr>
      <w:r>
        <w:t xml:space="preserve">Count of total detected peptides by length categorized by the upstream proteomic software tool used. </w:t>
      </w:r>
    </w:p>
    <w:p w14:paraId="2EF37678" w14:textId="4B569294" w:rsidR="00BB632B" w:rsidRDefault="00BB632B" w:rsidP="00BB632B">
      <w:pPr>
        <w:pStyle w:val="ListParagraph"/>
        <w:ind w:left="1080"/>
      </w:pPr>
      <w:r>
        <w:rPr>
          <w:b/>
          <w:bCs/>
          <w:noProof/>
        </w:rPr>
        <w:lastRenderedPageBreak/>
        <w:drawing>
          <wp:inline distT="0" distB="0" distL="0" distR="0" wp14:anchorId="6225E4B3" wp14:editId="62C38596">
            <wp:extent cx="4320174" cy="6113721"/>
            <wp:effectExtent l="0" t="0" r="0" b="0"/>
            <wp:docPr id="3595752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40909" name="Picture 770840909"/>
                    <pic:cNvPicPr/>
                  </pic:nvPicPr>
                  <pic:blipFill>
                    <a:blip r:embed="rId28"/>
                    <a:stretch>
                      <a:fillRect/>
                    </a:stretch>
                  </pic:blipFill>
                  <pic:spPr>
                    <a:xfrm>
                      <a:off x="0" y="0"/>
                      <a:ext cx="4355202" cy="6163291"/>
                    </a:xfrm>
                    <a:prstGeom prst="rect">
                      <a:avLst/>
                    </a:prstGeom>
                  </pic:spPr>
                </pic:pic>
              </a:graphicData>
            </a:graphic>
          </wp:inline>
        </w:drawing>
      </w:r>
    </w:p>
    <w:p w14:paraId="6C50D488" w14:textId="77777777" w:rsidR="00BB632B" w:rsidRDefault="00BB632B" w:rsidP="00E874C3">
      <w:pPr>
        <w:rPr>
          <w:b/>
          <w:bCs/>
        </w:rPr>
      </w:pPr>
    </w:p>
    <w:p w14:paraId="37CE3618" w14:textId="7BFB6E3F" w:rsidR="00BB632B" w:rsidRDefault="00BB632B">
      <w:pPr>
        <w:rPr>
          <w:b/>
          <w:bCs/>
        </w:rPr>
      </w:pPr>
    </w:p>
    <w:p w14:paraId="041E13C7" w14:textId="032183E9" w:rsidR="00D13C5A" w:rsidRDefault="00E874C3" w:rsidP="00E874C3">
      <w:pPr>
        <w:rPr>
          <w:b/>
          <w:bCs/>
        </w:rPr>
      </w:pPr>
      <w:r>
        <w:rPr>
          <w:b/>
          <w:bCs/>
        </w:rPr>
        <w:t xml:space="preserve">Supplementary </w:t>
      </w:r>
      <w:r w:rsidRPr="00BC0BCB">
        <w:rPr>
          <w:b/>
          <w:bCs/>
        </w:rPr>
        <w:t xml:space="preserve">Figure </w:t>
      </w:r>
      <w:r w:rsidR="00F16275">
        <w:rPr>
          <w:b/>
          <w:bCs/>
        </w:rPr>
        <w:t>4</w:t>
      </w:r>
      <w:r w:rsidRPr="00BC0BCB">
        <w:rPr>
          <w:b/>
          <w:bCs/>
        </w:rPr>
        <w:t xml:space="preserve">. </w:t>
      </w:r>
      <w:r>
        <w:rPr>
          <w:b/>
          <w:bCs/>
        </w:rPr>
        <w:t xml:space="preserve">Quality Control Evaluation.  </w:t>
      </w:r>
    </w:p>
    <w:p w14:paraId="204C2263" w14:textId="2F7B302F" w:rsidR="00E874C3" w:rsidRDefault="00E874C3" w:rsidP="00E874C3">
      <w:r>
        <w:t xml:space="preserve">(A) Histogram displaying the count of </w:t>
      </w:r>
      <w:r w:rsidR="008F2C0D">
        <w:t>samples for</w:t>
      </w:r>
      <w:r>
        <w:t xml:space="preserve"> each sample grouping at time 0 as a function of the percentage of </w:t>
      </w:r>
      <w:r w:rsidR="00EE6A2D">
        <w:t>undetected full-length</w:t>
      </w:r>
      <w:r w:rsidR="00DF21F2">
        <w:t xml:space="preserve"> and cleavage product</w:t>
      </w:r>
      <w:r>
        <w:t xml:space="preserve"> peptides </w:t>
      </w:r>
      <w:r w:rsidR="008F2C0D">
        <w:t>mapping to the 228-peptide library</w:t>
      </w:r>
      <w:r>
        <w:t xml:space="preserve">. </w:t>
      </w:r>
      <w:r w:rsidR="00B3325F">
        <w:t>(</w:t>
      </w:r>
      <w:r w:rsidR="00DF21F2">
        <w:t>B</w:t>
      </w:r>
      <w:r w:rsidR="00B3325F">
        <w:t>)</w:t>
      </w:r>
      <w:r w:rsidR="008F2C0D">
        <w:t xml:space="preserve"> Percent of samples </w:t>
      </w:r>
      <w:r w:rsidR="00E16838">
        <w:t>that indicated member of the 228-peptide library</w:t>
      </w:r>
      <w:r w:rsidR="00EE6A2D">
        <w:t xml:space="preserve"> was undetected in</w:t>
      </w:r>
      <w:r w:rsidR="008F2C0D">
        <w:t xml:space="preserve"> when considering only </w:t>
      </w:r>
      <w:r w:rsidR="00EE6A2D">
        <w:t>full-length or cleavage product peptides.</w:t>
      </w:r>
    </w:p>
    <w:p w14:paraId="0A8C309D" w14:textId="58A55C21" w:rsidR="00E874C3" w:rsidRDefault="0041017D" w:rsidP="00E874C3">
      <w:r>
        <w:rPr>
          <w:noProof/>
        </w:rPr>
        <w:lastRenderedPageBreak/>
        <w:drawing>
          <wp:inline distT="0" distB="0" distL="0" distR="0" wp14:anchorId="5ACC4C95" wp14:editId="02C07A0B">
            <wp:extent cx="4572000" cy="3657600"/>
            <wp:effectExtent l="0" t="0" r="0" b="0"/>
            <wp:docPr id="8441337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33793" name="Picture 844133793"/>
                    <pic:cNvPicPr/>
                  </pic:nvPicPr>
                  <pic:blipFill>
                    <a:blip r:embed="rId29"/>
                    <a:stretch>
                      <a:fillRect/>
                    </a:stretch>
                  </pic:blipFill>
                  <pic:spPr>
                    <a:xfrm>
                      <a:off x="0" y="0"/>
                      <a:ext cx="4572000" cy="3657600"/>
                    </a:xfrm>
                    <a:prstGeom prst="rect">
                      <a:avLst/>
                    </a:prstGeom>
                  </pic:spPr>
                </pic:pic>
              </a:graphicData>
            </a:graphic>
          </wp:inline>
        </w:drawing>
      </w:r>
    </w:p>
    <w:p w14:paraId="46D5D083" w14:textId="0447A338" w:rsidR="00E874C3" w:rsidRDefault="00E874C3" w:rsidP="00E874C3">
      <w:r>
        <w:rPr>
          <w:b/>
          <w:bCs/>
        </w:rPr>
        <w:t xml:space="preserve">Supplementary Figure </w:t>
      </w:r>
      <w:r w:rsidR="00F16275">
        <w:rPr>
          <w:b/>
          <w:bCs/>
        </w:rPr>
        <w:t>5</w:t>
      </w:r>
      <w:r>
        <w:rPr>
          <w:b/>
          <w:bCs/>
        </w:rPr>
        <w:t xml:space="preserve">. Number of Significant Differences Relative to T0 as a Function of MSP-MS Incubation Time. </w:t>
      </w:r>
      <w:r>
        <w:t xml:space="preserve">The number of significantly enriched peptides relative to time 0 as shown per duration of time incubated with the indicated </w:t>
      </w:r>
      <w:r w:rsidR="00B91509">
        <w:t>cathepsin</w:t>
      </w:r>
      <w:r>
        <w:t>.</w:t>
      </w:r>
    </w:p>
    <w:p w14:paraId="13AD18EB" w14:textId="3F8A2E0A" w:rsidR="00E874C3" w:rsidRDefault="0041017D" w:rsidP="00E874C3">
      <w:pPr>
        <w:rPr>
          <w:b/>
          <w:bCs/>
        </w:rPr>
      </w:pPr>
      <w:r>
        <w:rPr>
          <w:b/>
          <w:bCs/>
          <w:noProof/>
        </w:rPr>
        <w:lastRenderedPageBreak/>
        <w:drawing>
          <wp:inline distT="0" distB="0" distL="0" distR="0" wp14:anchorId="33151432" wp14:editId="52C1D506">
            <wp:extent cx="3375311" cy="6188149"/>
            <wp:effectExtent l="0" t="0" r="0" b="0"/>
            <wp:docPr id="891609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09211" name="Picture 891609211"/>
                    <pic:cNvPicPr/>
                  </pic:nvPicPr>
                  <pic:blipFill>
                    <a:blip r:embed="rId30"/>
                    <a:stretch>
                      <a:fillRect/>
                    </a:stretch>
                  </pic:blipFill>
                  <pic:spPr>
                    <a:xfrm>
                      <a:off x="0" y="0"/>
                      <a:ext cx="3386475" cy="6208616"/>
                    </a:xfrm>
                    <a:prstGeom prst="rect">
                      <a:avLst/>
                    </a:prstGeom>
                  </pic:spPr>
                </pic:pic>
              </a:graphicData>
            </a:graphic>
          </wp:inline>
        </w:drawing>
      </w:r>
    </w:p>
    <w:p w14:paraId="6C4FF3C8" w14:textId="77777777" w:rsidR="0041017D" w:rsidRDefault="0041017D" w:rsidP="00E874C3">
      <w:pPr>
        <w:rPr>
          <w:b/>
          <w:bCs/>
        </w:rPr>
      </w:pPr>
    </w:p>
    <w:p w14:paraId="6A8CAF7A" w14:textId="1457D8F0" w:rsidR="00E874C3" w:rsidRDefault="00E874C3" w:rsidP="00CA0CA4">
      <w:r>
        <w:rPr>
          <w:b/>
          <w:bCs/>
        </w:rPr>
        <w:t xml:space="preserve">Supplementary Figure </w:t>
      </w:r>
      <w:r w:rsidR="00F16275">
        <w:rPr>
          <w:b/>
          <w:bCs/>
        </w:rPr>
        <w:t>6</w:t>
      </w:r>
      <w:r>
        <w:rPr>
          <w:b/>
          <w:bCs/>
        </w:rPr>
        <w:t xml:space="preserve">. </w:t>
      </w:r>
      <w:proofErr w:type="spellStart"/>
      <w:r>
        <w:rPr>
          <w:b/>
          <w:bCs/>
        </w:rPr>
        <w:t>Icelogo</w:t>
      </w:r>
      <w:proofErr w:type="spellEnd"/>
      <w:r>
        <w:rPr>
          <w:b/>
          <w:bCs/>
        </w:rPr>
        <w:t xml:space="preserve"> Analyses </w:t>
      </w:r>
      <w:r w:rsidR="00D84DAB">
        <w:rPr>
          <w:b/>
          <w:bCs/>
        </w:rPr>
        <w:t>with</w:t>
      </w:r>
      <w:r>
        <w:rPr>
          <w:b/>
          <w:bCs/>
        </w:rPr>
        <w:t xml:space="preserve"> Extended Cleavage Motifs. </w:t>
      </w:r>
      <w:r>
        <w:t>Ice</w:t>
      </w:r>
      <w:r w:rsidR="008F2C0D">
        <w:t>L</w:t>
      </w:r>
      <w:r>
        <w:t xml:space="preserve">ogo analysis of peptide cleavage motifs containing the 6 amino acids before and after the </w:t>
      </w:r>
      <w:r w:rsidR="00E54B49">
        <w:t>significantly</w:t>
      </w:r>
      <w:r>
        <w:t xml:space="preserve"> enriched peptides with detected cleavage sites relative to all possible within </w:t>
      </w:r>
      <w:r w:rsidR="00C427EA">
        <w:t>the</w:t>
      </w:r>
      <w:r>
        <w:t xml:space="preserve"> background of the </w:t>
      </w:r>
      <w:r w:rsidR="00E54B49">
        <w:t>228-peptide</w:t>
      </w:r>
      <w:r>
        <w:t xml:space="preserve"> library used for the experiment.  </w:t>
      </w:r>
    </w:p>
    <w:p w14:paraId="204895C5" w14:textId="21C27445" w:rsidR="00ED7DCB" w:rsidRDefault="00FC1DD3" w:rsidP="00CA0CA4">
      <w:r>
        <w:rPr>
          <w:noProof/>
        </w:rPr>
        <w:lastRenderedPageBreak/>
        <w:drawing>
          <wp:inline distT="0" distB="0" distL="0" distR="0" wp14:anchorId="3BF33BCE" wp14:editId="069E8D62">
            <wp:extent cx="3199874" cy="6464595"/>
            <wp:effectExtent l="0" t="0" r="635" b="0"/>
            <wp:docPr id="2818035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03511" name="Picture 281803511"/>
                    <pic:cNvPicPr/>
                  </pic:nvPicPr>
                  <pic:blipFill>
                    <a:blip r:embed="rId31"/>
                    <a:stretch>
                      <a:fillRect/>
                    </a:stretch>
                  </pic:blipFill>
                  <pic:spPr>
                    <a:xfrm>
                      <a:off x="0" y="0"/>
                      <a:ext cx="3234036" cy="6533612"/>
                    </a:xfrm>
                    <a:prstGeom prst="rect">
                      <a:avLst/>
                    </a:prstGeom>
                  </pic:spPr>
                </pic:pic>
              </a:graphicData>
            </a:graphic>
          </wp:inline>
        </w:drawing>
      </w:r>
    </w:p>
    <w:p w14:paraId="2F6A1780" w14:textId="44309D12" w:rsidR="00ED7DCB" w:rsidRDefault="00ED7DCB" w:rsidP="00CA0CA4">
      <w:pPr>
        <w:rPr>
          <w:b/>
          <w:bCs/>
        </w:rPr>
      </w:pPr>
      <w:r>
        <w:rPr>
          <w:b/>
          <w:bCs/>
        </w:rPr>
        <w:t xml:space="preserve">Supplementary Figure </w:t>
      </w:r>
      <w:r w:rsidR="00F16275">
        <w:rPr>
          <w:b/>
          <w:bCs/>
        </w:rPr>
        <w:t>7</w:t>
      </w:r>
      <w:r>
        <w:rPr>
          <w:b/>
          <w:bCs/>
        </w:rPr>
        <w:t xml:space="preserve">. Screenshots of </w:t>
      </w:r>
      <w:r w:rsidRPr="001F22BF">
        <w:rPr>
          <w:b/>
          <w:bCs/>
          <w:i/>
          <w:iCs/>
          <w:rPrChange w:id="158" w:author="O'Donoghue, Anthony" w:date="2024-12-02T18:11:00Z" w16du:dateUtc="2024-12-03T02:11:00Z">
            <w:rPr>
              <w:b/>
              <w:bCs/>
            </w:rPr>
          </w:rPrChange>
        </w:rPr>
        <w:t>mspms</w:t>
      </w:r>
      <w:r>
        <w:rPr>
          <w:b/>
          <w:bCs/>
        </w:rPr>
        <w:t xml:space="preserve"> graphic interface.</w:t>
      </w:r>
    </w:p>
    <w:p w14:paraId="3EDAD897" w14:textId="0F4143E6" w:rsidR="00ED7DCB" w:rsidRDefault="00ED7DCB" w:rsidP="00CA0CA4">
      <w:pPr>
        <w:rPr>
          <w:b/>
          <w:bCs/>
        </w:rPr>
      </w:pPr>
      <w:r>
        <w:rPr>
          <w:b/>
          <w:bCs/>
        </w:rPr>
        <w:t xml:space="preserve"> </w:t>
      </w:r>
      <w:r w:rsidRPr="00ED7DCB">
        <w:t>(A)</w:t>
      </w:r>
      <w:r>
        <w:t xml:space="preserve"> </w:t>
      </w:r>
      <w:r w:rsidR="00D6304D">
        <w:t>About page</w:t>
      </w:r>
      <w:r>
        <w:t>. (B) File upload</w:t>
      </w:r>
      <w:r w:rsidR="00D6304D">
        <w:t xml:space="preserve"> page</w:t>
      </w:r>
      <w:r>
        <w:t>.</w:t>
      </w:r>
      <w:r w:rsidR="00D6304D">
        <w:t xml:space="preserve"> Once files are uploaded, subsequent pages become available to the user.</w:t>
      </w:r>
      <w:r>
        <w:t xml:space="preserve"> (C) </w:t>
      </w:r>
      <w:r w:rsidR="00D6304D">
        <w:t>Processed data page containing normalized and imputed data</w:t>
      </w:r>
      <w:r>
        <w:t xml:space="preserve">. </w:t>
      </w:r>
      <w:r w:rsidR="00C14508">
        <w:t xml:space="preserve">(D) Page containing quality control plots. </w:t>
      </w:r>
      <w:r>
        <w:t>(</w:t>
      </w:r>
      <w:r w:rsidR="00C14508">
        <w:t>E</w:t>
      </w:r>
      <w:r>
        <w:t xml:space="preserve">) </w:t>
      </w:r>
      <w:r w:rsidR="00D6304D">
        <w:t>Stats page containing results of log</w:t>
      </w:r>
      <w:r w:rsidR="00D6304D" w:rsidRPr="00D6304D">
        <w:rPr>
          <w:vertAlign w:val="subscript"/>
        </w:rPr>
        <w:t>2</w:t>
      </w:r>
      <w:r w:rsidR="00D6304D">
        <w:t xml:space="preserve"> fold change and FDR corrected t-tests</w:t>
      </w:r>
      <w:r w:rsidR="00C14508">
        <w:t xml:space="preserve"> relative to time 0 for each condition</w:t>
      </w:r>
      <w:r w:rsidR="00D6304D">
        <w:t>. User selected peptides can be</w:t>
      </w:r>
      <w:r w:rsidR="00EE6A2D">
        <w:t xml:space="preserve"> interactively</w:t>
      </w:r>
      <w:r w:rsidR="00D6304D">
        <w:t xml:space="preserve"> plotted with either the normalized imputed data, or the raw intensities</w:t>
      </w:r>
      <w:r>
        <w:t>. (</w:t>
      </w:r>
      <w:r w:rsidR="00C14508">
        <w:t>F</w:t>
      </w:r>
      <w:r>
        <w:t xml:space="preserve">) </w:t>
      </w:r>
      <w:r w:rsidR="00D6304D">
        <w:t>DataViz page containing PCA, interactive heatmap, volcano plot, or iceLogo plots</w:t>
      </w:r>
      <w:r>
        <w:t>. (</w:t>
      </w:r>
      <w:r w:rsidR="00C14508">
        <w:t>G</w:t>
      </w:r>
      <w:r>
        <w:t xml:space="preserve">) </w:t>
      </w:r>
      <w:r w:rsidR="00D6304D">
        <w:t xml:space="preserve">Page containing button to generate a self-contained </w:t>
      </w:r>
      <w:r w:rsidR="00D6304D" w:rsidRPr="001F22BF">
        <w:rPr>
          <w:i/>
          <w:iCs/>
          <w:rPrChange w:id="159" w:author="O'Donoghue, Anthony" w:date="2024-12-02T18:11:00Z" w16du:dateUtc="2024-12-03T02:11:00Z">
            <w:rPr/>
          </w:rPrChange>
        </w:rPr>
        <w:t>mspms</w:t>
      </w:r>
      <w:r w:rsidR="00D6304D">
        <w:t xml:space="preserve"> html report.</w:t>
      </w:r>
    </w:p>
    <w:p w14:paraId="29AAEE02" w14:textId="77777777" w:rsidR="00ED7DCB" w:rsidRDefault="00ED7DCB" w:rsidP="00CA0CA4">
      <w:pPr>
        <w:rPr>
          <w:b/>
          <w:bCs/>
        </w:rPr>
      </w:pPr>
    </w:p>
    <w:p w14:paraId="7959F6EC" w14:textId="77777777" w:rsidR="00ED7DCB" w:rsidRDefault="00ED7DCB" w:rsidP="00CA0CA4">
      <w:pPr>
        <w:rPr>
          <w:b/>
          <w:bCs/>
        </w:rPr>
      </w:pPr>
    </w:p>
    <w:p w14:paraId="16C52DE5" w14:textId="77777777" w:rsidR="00ED7DCB" w:rsidRDefault="00ED7DCB" w:rsidP="00CA0CA4"/>
    <w:p w14:paraId="12B401AB" w14:textId="120BD077" w:rsidR="00B61060" w:rsidRDefault="00B61060" w:rsidP="00B61060">
      <w:pPr>
        <w:spacing w:line="480" w:lineRule="auto"/>
        <w:rPr>
          <w:sz w:val="32"/>
          <w:szCs w:val="32"/>
        </w:rPr>
      </w:pPr>
      <w:r>
        <w:rPr>
          <w:sz w:val="32"/>
          <w:szCs w:val="32"/>
        </w:rPr>
        <w:t xml:space="preserve">Supplementary Files </w:t>
      </w:r>
    </w:p>
    <w:p w14:paraId="47221313" w14:textId="29362AA0" w:rsidR="00ED7DCB" w:rsidRDefault="00B61060" w:rsidP="00B61060">
      <w:pPr>
        <w:spacing w:line="480" w:lineRule="auto"/>
        <w:rPr>
          <w:b/>
          <w:bCs/>
          <w:color w:val="000000" w:themeColor="text1"/>
        </w:rPr>
      </w:pPr>
      <w:r>
        <w:rPr>
          <w:b/>
          <w:bCs/>
        </w:rPr>
        <w:t>Supplementary File</w:t>
      </w:r>
      <w:r w:rsidRPr="00BC0BCB">
        <w:rPr>
          <w:b/>
          <w:bCs/>
        </w:rPr>
        <w:t xml:space="preserve"> 1</w:t>
      </w:r>
      <w:r>
        <w:rPr>
          <w:b/>
          <w:bCs/>
        </w:rPr>
        <w:t xml:space="preserve">. </w:t>
      </w:r>
      <w:r w:rsidR="00ED7DCB">
        <w:rPr>
          <w:b/>
          <w:bCs/>
          <w:color w:val="000000" w:themeColor="text1"/>
        </w:rPr>
        <w:t xml:space="preserve">Peptide </w:t>
      </w:r>
      <w:r w:rsidR="00D6304D">
        <w:rPr>
          <w:b/>
          <w:bCs/>
          <w:color w:val="000000" w:themeColor="text1"/>
        </w:rPr>
        <w:t xml:space="preserve">library </w:t>
      </w:r>
      <w:proofErr w:type="spellStart"/>
      <w:r w:rsidR="00D6304D">
        <w:rPr>
          <w:b/>
          <w:bCs/>
          <w:color w:val="000000" w:themeColor="text1"/>
        </w:rPr>
        <w:t>fasta</w:t>
      </w:r>
      <w:proofErr w:type="spellEnd"/>
      <w:r w:rsidR="00ED7DCB">
        <w:rPr>
          <w:b/>
          <w:bCs/>
          <w:color w:val="000000" w:themeColor="text1"/>
        </w:rPr>
        <w:t xml:space="preserve"> file used as </w:t>
      </w:r>
      <w:r w:rsidR="00D6304D">
        <w:rPr>
          <w:b/>
          <w:bCs/>
          <w:color w:val="000000" w:themeColor="text1"/>
        </w:rPr>
        <w:t>proteomics</w:t>
      </w:r>
      <w:r w:rsidR="00ED7DCB">
        <w:rPr>
          <w:b/>
          <w:bCs/>
          <w:color w:val="000000" w:themeColor="text1"/>
        </w:rPr>
        <w:t xml:space="preserve"> </w:t>
      </w:r>
      <w:r w:rsidR="00D6304D">
        <w:rPr>
          <w:b/>
          <w:bCs/>
          <w:color w:val="000000" w:themeColor="text1"/>
        </w:rPr>
        <w:t xml:space="preserve">search </w:t>
      </w:r>
      <w:r w:rsidR="00ED7DCB">
        <w:rPr>
          <w:b/>
          <w:bCs/>
          <w:color w:val="000000" w:themeColor="text1"/>
        </w:rPr>
        <w:t>database.</w:t>
      </w:r>
    </w:p>
    <w:p w14:paraId="08EDE413" w14:textId="40DC1EDF" w:rsidR="00ED7DCB" w:rsidRPr="00ED7DCB" w:rsidRDefault="00ED7DCB" w:rsidP="00B61060">
      <w:pPr>
        <w:spacing w:line="480" w:lineRule="auto"/>
        <w:rPr>
          <w:b/>
          <w:bCs/>
          <w:color w:val="000000" w:themeColor="text1"/>
        </w:rPr>
      </w:pPr>
      <w:r>
        <w:rPr>
          <w:b/>
          <w:bCs/>
          <w:color w:val="000000" w:themeColor="text1"/>
        </w:rPr>
        <w:t xml:space="preserve">Supplementary File 1a. Peptide library .csv file </w:t>
      </w:r>
      <w:r w:rsidR="00DF21F2">
        <w:rPr>
          <w:b/>
          <w:bCs/>
          <w:color w:val="000000" w:themeColor="text1"/>
        </w:rPr>
        <w:t>corresponding to Supplementary file 1.</w:t>
      </w:r>
    </w:p>
    <w:p w14:paraId="50C64521" w14:textId="23AFB9D5" w:rsidR="00B61060" w:rsidRDefault="00B61060" w:rsidP="00B61060">
      <w:pPr>
        <w:spacing w:line="480" w:lineRule="auto"/>
        <w:rPr>
          <w:b/>
          <w:bCs/>
        </w:rPr>
      </w:pPr>
      <w:r>
        <w:rPr>
          <w:b/>
          <w:bCs/>
        </w:rPr>
        <w:t>Supplementary File</w:t>
      </w:r>
      <w:r w:rsidRPr="00BC0BCB">
        <w:rPr>
          <w:b/>
          <w:bCs/>
        </w:rPr>
        <w:t xml:space="preserve"> </w:t>
      </w:r>
      <w:r>
        <w:rPr>
          <w:b/>
          <w:bCs/>
        </w:rPr>
        <w:t xml:space="preserve">2. </w:t>
      </w:r>
      <w:r w:rsidR="00ED7DCB">
        <w:rPr>
          <w:b/>
          <w:bCs/>
        </w:rPr>
        <w:t>Screenshot of parameters used in PEAKS studio search.</w:t>
      </w:r>
    </w:p>
    <w:p w14:paraId="14C98C4A" w14:textId="7CC195E8" w:rsidR="00B61060" w:rsidRDefault="00B61060" w:rsidP="00B61060">
      <w:pPr>
        <w:spacing w:line="480" w:lineRule="auto"/>
        <w:rPr>
          <w:b/>
          <w:bCs/>
        </w:rPr>
      </w:pPr>
      <w:r>
        <w:rPr>
          <w:b/>
          <w:bCs/>
        </w:rPr>
        <w:t>Supplementary File</w:t>
      </w:r>
      <w:r w:rsidRPr="00BC0BCB">
        <w:rPr>
          <w:b/>
          <w:bCs/>
        </w:rPr>
        <w:t xml:space="preserve"> </w:t>
      </w:r>
      <w:r>
        <w:rPr>
          <w:b/>
          <w:bCs/>
        </w:rPr>
        <w:t>3. Proteome Discoverer analysis template</w:t>
      </w:r>
      <w:r w:rsidR="00ED7DCB">
        <w:rPr>
          <w:b/>
          <w:bCs/>
        </w:rPr>
        <w:t xml:space="preserve"> used for </w:t>
      </w:r>
      <w:r w:rsidR="00ED7DCB" w:rsidRPr="001F22BF">
        <w:rPr>
          <w:b/>
          <w:bCs/>
          <w:i/>
          <w:iCs/>
          <w:rPrChange w:id="160" w:author="O'Donoghue, Anthony" w:date="2024-12-02T18:11:00Z" w16du:dateUtc="2024-12-03T02:11:00Z">
            <w:rPr>
              <w:b/>
              <w:bCs/>
            </w:rPr>
          </w:rPrChange>
        </w:rPr>
        <w:t>mspms</w:t>
      </w:r>
      <w:r w:rsidR="00ED7DCB">
        <w:rPr>
          <w:b/>
          <w:bCs/>
        </w:rPr>
        <w:t xml:space="preserve"> analysis.</w:t>
      </w:r>
    </w:p>
    <w:p w14:paraId="746A2745" w14:textId="1A64A34F" w:rsidR="00B61060" w:rsidRDefault="00B61060" w:rsidP="00B61060">
      <w:pPr>
        <w:spacing w:line="480" w:lineRule="auto"/>
        <w:rPr>
          <w:b/>
          <w:bCs/>
        </w:rPr>
      </w:pPr>
      <w:r>
        <w:rPr>
          <w:b/>
          <w:bCs/>
        </w:rPr>
        <w:t>Supplementary File</w:t>
      </w:r>
      <w:r w:rsidRPr="00BC0BCB">
        <w:rPr>
          <w:b/>
          <w:bCs/>
        </w:rPr>
        <w:t xml:space="preserve"> </w:t>
      </w:r>
      <w:r>
        <w:rPr>
          <w:b/>
          <w:bCs/>
        </w:rPr>
        <w:t>4. Proteome Discoverer consensus template</w:t>
      </w:r>
      <w:r w:rsidR="00ED7DCB">
        <w:rPr>
          <w:b/>
          <w:bCs/>
        </w:rPr>
        <w:t xml:space="preserve"> used for </w:t>
      </w:r>
      <w:r w:rsidR="00ED7DCB" w:rsidRPr="001F22BF">
        <w:rPr>
          <w:b/>
          <w:bCs/>
          <w:i/>
          <w:iCs/>
          <w:rPrChange w:id="161" w:author="O'Donoghue, Anthony" w:date="2024-12-02T18:11:00Z" w16du:dateUtc="2024-12-03T02:11:00Z">
            <w:rPr>
              <w:b/>
              <w:bCs/>
            </w:rPr>
          </w:rPrChange>
        </w:rPr>
        <w:t>mspms</w:t>
      </w:r>
      <w:r w:rsidR="00ED7DCB">
        <w:rPr>
          <w:b/>
          <w:bCs/>
        </w:rPr>
        <w:t xml:space="preserve"> analysis.</w:t>
      </w:r>
    </w:p>
    <w:p w14:paraId="295B5A81" w14:textId="24FCD3AB" w:rsidR="00B61060" w:rsidRDefault="00B61060" w:rsidP="00B61060">
      <w:pPr>
        <w:spacing w:line="480" w:lineRule="auto"/>
        <w:rPr>
          <w:b/>
          <w:bCs/>
        </w:rPr>
      </w:pPr>
      <w:r>
        <w:rPr>
          <w:b/>
          <w:bCs/>
        </w:rPr>
        <w:t>Supplementary File</w:t>
      </w:r>
      <w:r w:rsidRPr="00BC0BCB">
        <w:rPr>
          <w:b/>
          <w:bCs/>
        </w:rPr>
        <w:t xml:space="preserve"> </w:t>
      </w:r>
      <w:r>
        <w:rPr>
          <w:b/>
          <w:bCs/>
        </w:rPr>
        <w:t>5. Fragpipe workflow</w:t>
      </w:r>
      <w:r w:rsidR="00ED7DCB">
        <w:rPr>
          <w:b/>
          <w:bCs/>
        </w:rPr>
        <w:t xml:space="preserve"> used for </w:t>
      </w:r>
      <w:r w:rsidR="00ED7DCB" w:rsidRPr="001F22BF">
        <w:rPr>
          <w:b/>
          <w:bCs/>
          <w:i/>
          <w:iCs/>
          <w:rPrChange w:id="162" w:author="O'Donoghue, Anthony" w:date="2024-12-02T18:11:00Z" w16du:dateUtc="2024-12-03T02:11:00Z">
            <w:rPr>
              <w:b/>
              <w:bCs/>
            </w:rPr>
          </w:rPrChange>
        </w:rPr>
        <w:t>mspms</w:t>
      </w:r>
      <w:r w:rsidR="00ED7DCB">
        <w:rPr>
          <w:b/>
          <w:bCs/>
        </w:rPr>
        <w:t xml:space="preserve"> analysis</w:t>
      </w:r>
      <w:r>
        <w:rPr>
          <w:b/>
          <w:bCs/>
        </w:rPr>
        <w:t xml:space="preserve">. </w:t>
      </w:r>
    </w:p>
    <w:p w14:paraId="2EB7A5C9" w14:textId="344F0901" w:rsidR="00B61060" w:rsidRDefault="00B61060" w:rsidP="00B61060">
      <w:pPr>
        <w:spacing w:line="480" w:lineRule="auto"/>
        <w:rPr>
          <w:sz w:val="32"/>
          <w:szCs w:val="32"/>
        </w:rPr>
      </w:pPr>
      <w:r>
        <w:rPr>
          <w:b/>
          <w:bCs/>
        </w:rPr>
        <w:t>Supplementary File</w:t>
      </w:r>
      <w:r w:rsidRPr="00BC0BCB">
        <w:rPr>
          <w:b/>
          <w:bCs/>
        </w:rPr>
        <w:t xml:space="preserve"> </w:t>
      </w:r>
      <w:r>
        <w:rPr>
          <w:b/>
          <w:bCs/>
        </w:rPr>
        <w:t xml:space="preserve">6. Results of generic </w:t>
      </w:r>
      <w:r w:rsidRPr="001F22BF">
        <w:rPr>
          <w:b/>
          <w:bCs/>
          <w:i/>
          <w:iCs/>
          <w:rPrChange w:id="163" w:author="O'Donoghue, Anthony" w:date="2024-12-02T18:11:00Z" w16du:dateUtc="2024-12-03T02:11:00Z">
            <w:rPr>
              <w:b/>
              <w:bCs/>
            </w:rPr>
          </w:rPrChange>
        </w:rPr>
        <w:t>mspms</w:t>
      </w:r>
      <w:r>
        <w:rPr>
          <w:b/>
          <w:bCs/>
        </w:rPr>
        <w:t xml:space="preserve"> .html report for cathepsin</w:t>
      </w:r>
      <w:r w:rsidR="00D6304D">
        <w:rPr>
          <w:b/>
          <w:bCs/>
        </w:rPr>
        <w:t xml:space="preserve"> A-D</w:t>
      </w:r>
      <w:r>
        <w:rPr>
          <w:b/>
          <w:bCs/>
        </w:rPr>
        <w:t xml:space="preserve"> data. </w:t>
      </w:r>
    </w:p>
    <w:p w14:paraId="6F1783B0" w14:textId="77777777" w:rsidR="00CA0CA4" w:rsidRPr="00CA0CA4" w:rsidRDefault="00CA0CA4" w:rsidP="00CA0CA4"/>
    <w:p w14:paraId="7F849C01" w14:textId="6C41F9F9" w:rsidR="00411F1C" w:rsidRDefault="00411F1C" w:rsidP="00E92335">
      <w:pPr>
        <w:spacing w:line="480" w:lineRule="auto"/>
        <w:rPr>
          <w:sz w:val="32"/>
          <w:szCs w:val="32"/>
        </w:rPr>
      </w:pPr>
      <w:r>
        <w:rPr>
          <w:sz w:val="32"/>
          <w:szCs w:val="32"/>
        </w:rPr>
        <w:t>Abbreviations:</w:t>
      </w:r>
    </w:p>
    <w:p w14:paraId="3241F6D3" w14:textId="17A83AE0" w:rsidR="00411F1C" w:rsidRDefault="001D28EB" w:rsidP="00E92335">
      <w:pPr>
        <w:spacing w:line="480" w:lineRule="auto"/>
      </w:pPr>
      <w:r w:rsidRPr="001D28EB">
        <w:t>MSP-MS</w:t>
      </w:r>
      <w:r>
        <w:t>: Multiplex Substrate Profiling by Mass Spectrometry.</w:t>
      </w:r>
      <w:r w:rsidR="00D4092A">
        <w:t xml:space="preserve"> T0: Time zero. </w:t>
      </w:r>
      <w:r w:rsidR="00A34F2E">
        <w:t xml:space="preserve">PCA: Principal Component Analysis. PC1: Principal component 1. PC2: Principal component 2. </w:t>
      </w:r>
      <w:r w:rsidR="00DF21F2">
        <w:t>FDR: False Discovery Rate.</w:t>
      </w:r>
    </w:p>
    <w:p w14:paraId="0652D078" w14:textId="77777777" w:rsidR="008B4661" w:rsidRPr="008B4661" w:rsidRDefault="008B4661" w:rsidP="00E92335">
      <w:pPr>
        <w:spacing w:line="480" w:lineRule="auto"/>
      </w:pPr>
    </w:p>
    <w:p w14:paraId="6F85AF12" w14:textId="1B0859E6" w:rsidR="00411F1C" w:rsidRDefault="00411F1C" w:rsidP="00E92335">
      <w:pPr>
        <w:spacing w:line="480" w:lineRule="auto"/>
        <w:rPr>
          <w:sz w:val="32"/>
          <w:szCs w:val="32"/>
        </w:rPr>
      </w:pPr>
      <w:r>
        <w:rPr>
          <w:sz w:val="32"/>
          <w:szCs w:val="32"/>
        </w:rPr>
        <w:t>Competing Interests:</w:t>
      </w:r>
    </w:p>
    <w:p w14:paraId="3955CCD7" w14:textId="7CE27F23" w:rsidR="00411F1C" w:rsidRDefault="00411F1C" w:rsidP="00E92335">
      <w:pPr>
        <w:spacing w:line="480" w:lineRule="auto"/>
      </w:pPr>
      <w:r>
        <w:t>The authors declare that they have no competing interests.</w:t>
      </w:r>
    </w:p>
    <w:p w14:paraId="3828D70D" w14:textId="77777777" w:rsidR="00480A31" w:rsidRPr="00480A31" w:rsidRDefault="00480A31" w:rsidP="00E92335">
      <w:pPr>
        <w:spacing w:line="480" w:lineRule="auto"/>
      </w:pPr>
    </w:p>
    <w:p w14:paraId="44D1822E" w14:textId="77777777" w:rsidR="008A437F" w:rsidRDefault="001D28EB" w:rsidP="00E92335">
      <w:pPr>
        <w:spacing w:line="480" w:lineRule="auto"/>
        <w:rPr>
          <w:sz w:val="32"/>
          <w:szCs w:val="32"/>
        </w:rPr>
      </w:pPr>
      <w:r w:rsidRPr="001D28EB">
        <w:rPr>
          <w:sz w:val="32"/>
          <w:szCs w:val="32"/>
        </w:rPr>
        <w:t>Funding</w:t>
      </w:r>
      <w:r>
        <w:rPr>
          <w:sz w:val="32"/>
          <w:szCs w:val="32"/>
        </w:rPr>
        <w:t>:</w:t>
      </w:r>
    </w:p>
    <w:p w14:paraId="5BE79274" w14:textId="3CF52CE0" w:rsidR="00D71228" w:rsidRPr="008708E7" w:rsidRDefault="001D28EB" w:rsidP="00E92335">
      <w:pPr>
        <w:spacing w:line="480" w:lineRule="auto"/>
        <w:rPr>
          <w:color w:val="000000" w:themeColor="text1"/>
        </w:rPr>
      </w:pPr>
      <w:r w:rsidRPr="001D28EB">
        <w:rPr>
          <w:rFonts w:ascii="Aptos" w:hAnsi="Aptos"/>
        </w:rPr>
        <w:lastRenderedPageBreak/>
        <w:t xml:space="preserve">Charlie Bayne and Brianna </w:t>
      </w:r>
      <w:proofErr w:type="spellStart"/>
      <w:r w:rsidRPr="001D28EB">
        <w:rPr>
          <w:rFonts w:ascii="Aptos" w:hAnsi="Aptos"/>
        </w:rPr>
        <w:t>Hurysz</w:t>
      </w:r>
      <w:proofErr w:type="spellEnd"/>
      <w:r w:rsidRPr="001D28EB">
        <w:rPr>
          <w:rFonts w:ascii="Aptos" w:hAnsi="Aptos"/>
        </w:rPr>
        <w:t xml:space="preserve"> were supported in part by the UCSD Graduate Training Program in Cellular and Molecular Pharmacology through an institutional training grant from the National Institute of General Medical Sciences, T32 GM007752.</w:t>
      </w:r>
      <w:r w:rsidR="008708E7" w:rsidRPr="008708E7">
        <w:t xml:space="preserve"> </w:t>
      </w:r>
      <w:r w:rsidR="008708E7">
        <w:rPr>
          <w:color w:val="000000" w:themeColor="text1"/>
        </w:rPr>
        <w:t xml:space="preserve">Dr. O’Donoghue would like to acknowledge the following NIH funding to support this research, </w:t>
      </w:r>
      <w:r w:rsidR="008708E7" w:rsidRPr="00B72E23">
        <w:rPr>
          <w:color w:val="000000" w:themeColor="text1"/>
        </w:rPr>
        <w:t>R01AI158612</w:t>
      </w:r>
      <w:r w:rsidR="008708E7">
        <w:rPr>
          <w:color w:val="000000" w:themeColor="text1"/>
        </w:rPr>
        <w:t xml:space="preserve">, </w:t>
      </w:r>
      <w:r w:rsidR="008708E7" w:rsidRPr="00AF0514">
        <w:rPr>
          <w:color w:val="000000" w:themeColor="text1"/>
        </w:rPr>
        <w:t>R21AI171824</w:t>
      </w:r>
      <w:r w:rsidR="008708E7">
        <w:rPr>
          <w:color w:val="000000" w:themeColor="text1"/>
        </w:rPr>
        <w:t xml:space="preserve"> and </w:t>
      </w:r>
      <w:r w:rsidR="008708E7" w:rsidRPr="00AF0514">
        <w:rPr>
          <w:color w:val="000000" w:themeColor="text1"/>
        </w:rPr>
        <w:t>R21CA256460</w:t>
      </w:r>
      <w:r w:rsidR="008708E7">
        <w:rPr>
          <w:color w:val="000000" w:themeColor="text1"/>
        </w:rPr>
        <w:t xml:space="preserve">. </w:t>
      </w:r>
      <w:r w:rsidR="008708E7" w:rsidRPr="008708E7">
        <w:rPr>
          <w:rFonts w:ascii="Aptos" w:hAnsi="Aptos"/>
        </w:rPr>
        <w:t>This study was also supported by the UCSD Collaborative Center of Multiplexed Proteomics.</w:t>
      </w:r>
      <w:r w:rsidR="008708E7">
        <w:rPr>
          <w:rFonts w:ascii="Aptos" w:hAnsi="Aptos"/>
        </w:rPr>
        <w:t xml:space="preserve"> </w:t>
      </w:r>
    </w:p>
    <w:p w14:paraId="11827BD7" w14:textId="77777777" w:rsidR="008A437F" w:rsidRPr="008A437F" w:rsidRDefault="008A437F" w:rsidP="00E92335">
      <w:pPr>
        <w:spacing w:line="480" w:lineRule="auto"/>
        <w:rPr>
          <w:sz w:val="32"/>
          <w:szCs w:val="32"/>
        </w:rPr>
      </w:pPr>
    </w:p>
    <w:p w14:paraId="23A15639" w14:textId="7F7596A1" w:rsidR="001D28EB" w:rsidRPr="001D28EB" w:rsidRDefault="00D71228" w:rsidP="00E92335">
      <w:pPr>
        <w:spacing w:line="480" w:lineRule="auto"/>
        <w:rPr>
          <w:sz w:val="32"/>
          <w:szCs w:val="32"/>
        </w:rPr>
      </w:pPr>
      <w:r w:rsidRPr="001D28EB">
        <w:rPr>
          <w:sz w:val="32"/>
          <w:szCs w:val="32"/>
        </w:rPr>
        <w:t xml:space="preserve">Author contributions </w:t>
      </w:r>
    </w:p>
    <w:p w14:paraId="7FE23CC4" w14:textId="2143E2BB" w:rsidR="00D71228" w:rsidRPr="001D28EB" w:rsidRDefault="00D71228" w:rsidP="00E92335">
      <w:pPr>
        <w:spacing w:line="480" w:lineRule="auto"/>
      </w:pPr>
      <w:r>
        <w:t xml:space="preserve">C.B wrote </w:t>
      </w:r>
      <w:r w:rsidR="00411F1C">
        <w:t>the R package, shiny app, documentation, and manuscript</w:t>
      </w:r>
      <w:r>
        <w:t xml:space="preserve">; </w:t>
      </w:r>
      <w:r w:rsidR="00992EC6">
        <w:t>B.H</w:t>
      </w:r>
      <w:r>
        <w:t xml:space="preserve"> </w:t>
      </w:r>
      <w:r w:rsidR="00525B98">
        <w:t>made s</w:t>
      </w:r>
      <w:r w:rsidR="00525B98" w:rsidRPr="00525B98">
        <w:t xml:space="preserve">ubstantial contributions to the conception </w:t>
      </w:r>
      <w:r w:rsidR="00525B98">
        <w:t>and</w:t>
      </w:r>
      <w:r w:rsidR="00525B98" w:rsidRPr="00525B98">
        <w:t xml:space="preserve"> design of the work</w:t>
      </w:r>
      <w:r w:rsidR="00525B98">
        <w:t xml:space="preserve">, while </w:t>
      </w:r>
      <w:r>
        <w:t>D.J.G. and A.</w:t>
      </w:r>
      <w:r w:rsidR="005F1D68">
        <w:t>J.</w:t>
      </w:r>
      <w:r w:rsidR="00F87F42">
        <w:t>O</w:t>
      </w:r>
      <w:r w:rsidR="00525B98">
        <w:t xml:space="preserve"> provided funding, </w:t>
      </w:r>
      <w:r>
        <w:t>oversaw the project</w:t>
      </w:r>
      <w:r w:rsidR="00525B98">
        <w:t xml:space="preserve"> and provided contributions to the conception and design of the work</w:t>
      </w:r>
      <w:r>
        <w:t>.</w:t>
      </w:r>
      <w:r w:rsidR="00525B98">
        <w:t xml:space="preserve"> </w:t>
      </w:r>
      <w:r w:rsidR="00847A89">
        <w:t xml:space="preserve"> All authors edited and approved the final version of the manuscript.</w:t>
      </w:r>
    </w:p>
    <w:p w14:paraId="65EB4D5D" w14:textId="77777777" w:rsidR="00F87FE0" w:rsidRDefault="00F87FE0" w:rsidP="00E92335">
      <w:pPr>
        <w:spacing w:line="480" w:lineRule="auto"/>
      </w:pPr>
    </w:p>
    <w:p w14:paraId="0A5A6532" w14:textId="316EE26C" w:rsidR="00F87FE0" w:rsidRDefault="00F87FE0" w:rsidP="00E92335">
      <w:pPr>
        <w:spacing w:line="480" w:lineRule="auto"/>
        <w:rPr>
          <w:sz w:val="32"/>
          <w:szCs w:val="32"/>
        </w:rPr>
      </w:pPr>
      <w:r>
        <w:rPr>
          <w:sz w:val="32"/>
          <w:szCs w:val="32"/>
        </w:rPr>
        <w:t>Acknowledgements</w:t>
      </w:r>
    </w:p>
    <w:p w14:paraId="2D791EB0" w14:textId="53AC0D9F" w:rsidR="009B5FE1" w:rsidRPr="009101EB" w:rsidRDefault="009B5FE1" w:rsidP="00E92335">
      <w:pPr>
        <w:spacing w:line="480" w:lineRule="auto"/>
        <w:rPr>
          <w:color w:val="000000" w:themeColor="text1"/>
        </w:rPr>
      </w:pPr>
      <w:r w:rsidRPr="009101EB">
        <w:rPr>
          <w:color w:val="000000" w:themeColor="text1"/>
        </w:rPr>
        <w:t xml:space="preserve">We would like to acknowledge Dr. </w:t>
      </w:r>
      <w:proofErr w:type="spellStart"/>
      <w:r w:rsidRPr="009101EB">
        <w:rPr>
          <w:color w:val="000000" w:themeColor="text1"/>
        </w:rPr>
        <w:t>Zhenze</w:t>
      </w:r>
      <w:proofErr w:type="spellEnd"/>
      <w:r w:rsidRPr="009101EB">
        <w:rPr>
          <w:color w:val="000000" w:themeColor="text1"/>
        </w:rPr>
        <w:t xml:space="preserve"> Jiang for his initial conception of </w:t>
      </w:r>
      <w:r w:rsidR="00B77314" w:rsidRPr="009101EB">
        <w:rPr>
          <w:color w:val="000000" w:themeColor="text1"/>
        </w:rPr>
        <w:t>previous</w:t>
      </w:r>
      <w:r w:rsidRPr="009101EB">
        <w:rPr>
          <w:color w:val="000000" w:themeColor="text1"/>
        </w:rPr>
        <w:t xml:space="preserve"> R scripts, as well as Dr. Lawrence Liu and Dr. Michael Yoon for maintaining and updating the scripts. We also thank Dr. Jiang and Dr. Yoon for running the MSP-MS experiment</w:t>
      </w:r>
      <w:r w:rsidR="00B77314" w:rsidRPr="009101EB">
        <w:rPr>
          <w:color w:val="000000" w:themeColor="text1"/>
        </w:rPr>
        <w:t xml:space="preserve"> analyzed in this manuscript</w:t>
      </w:r>
      <w:r w:rsidRPr="009101EB">
        <w:rPr>
          <w:color w:val="000000" w:themeColor="text1"/>
        </w:rPr>
        <w:t xml:space="preserve">. Finally, we would like to acknowledge Diego F. Trujillo for suggestions to improve </w:t>
      </w:r>
      <w:r w:rsidRPr="001F22BF">
        <w:rPr>
          <w:i/>
          <w:iCs/>
          <w:color w:val="000000" w:themeColor="text1"/>
          <w:rPrChange w:id="164" w:author="O'Donoghue, Anthony" w:date="2024-12-02T18:11:00Z" w16du:dateUtc="2024-12-03T02:11:00Z">
            <w:rPr>
              <w:color w:val="000000" w:themeColor="text1"/>
            </w:rPr>
          </w:rPrChange>
        </w:rPr>
        <w:t>mspms</w:t>
      </w:r>
      <w:r w:rsidRPr="009101EB">
        <w:rPr>
          <w:color w:val="000000" w:themeColor="text1"/>
        </w:rPr>
        <w:t xml:space="preserve"> and for </w:t>
      </w:r>
      <w:r w:rsidR="00B77314" w:rsidRPr="009101EB">
        <w:rPr>
          <w:color w:val="000000" w:themeColor="text1"/>
        </w:rPr>
        <w:t>educating</w:t>
      </w:r>
      <w:r w:rsidRPr="009101EB">
        <w:rPr>
          <w:color w:val="000000" w:themeColor="text1"/>
        </w:rPr>
        <w:t xml:space="preserve"> new users how to perform the data analysis. </w:t>
      </w:r>
    </w:p>
    <w:p w14:paraId="2A484F10" w14:textId="77777777" w:rsidR="00041BFE" w:rsidRDefault="00041BFE" w:rsidP="00E92335">
      <w:pPr>
        <w:spacing w:line="480" w:lineRule="auto"/>
        <w:rPr>
          <w:sz w:val="32"/>
          <w:szCs w:val="32"/>
        </w:rPr>
      </w:pPr>
    </w:p>
    <w:p w14:paraId="5512C2E1" w14:textId="2EFC139A" w:rsidR="00041BFE" w:rsidRDefault="00ED6662" w:rsidP="00E92335">
      <w:pPr>
        <w:spacing w:line="480" w:lineRule="auto"/>
        <w:rPr>
          <w:sz w:val="32"/>
          <w:szCs w:val="32"/>
        </w:rPr>
      </w:pPr>
      <w:r>
        <w:rPr>
          <w:sz w:val="32"/>
          <w:szCs w:val="32"/>
        </w:rPr>
        <w:t>References</w:t>
      </w:r>
    </w:p>
    <w:p w14:paraId="46FCB756" w14:textId="77777777" w:rsidR="00E3194C" w:rsidRPr="00E3194C" w:rsidRDefault="005B324E" w:rsidP="00E3194C">
      <w:pPr>
        <w:pStyle w:val="Bibliography"/>
        <w:rPr>
          <w:rFonts w:ascii="Aptos"/>
        </w:rPr>
      </w:pPr>
      <w:r>
        <w:lastRenderedPageBreak/>
        <w:fldChar w:fldCharType="begin"/>
      </w:r>
      <w:r w:rsidR="00E3194C">
        <w:instrText xml:space="preserve"> ADDIN ZOTERO_BIBL {"uncited":[],"omitted":[],"custom":[]} CSL_BIBLIOGRAPHY </w:instrText>
      </w:r>
      <w:r>
        <w:fldChar w:fldCharType="separate"/>
      </w:r>
      <w:r w:rsidR="00E3194C" w:rsidRPr="00E3194C">
        <w:rPr>
          <w:rFonts w:ascii="Aptos"/>
        </w:rPr>
        <w:t>1.</w:t>
      </w:r>
      <w:r w:rsidR="00E3194C" w:rsidRPr="00E3194C">
        <w:rPr>
          <w:rFonts w:ascii="Aptos"/>
        </w:rPr>
        <w:tab/>
        <w:t xml:space="preserve">López-Otín, C. &amp; Bond, J. S. Proteases: Multifunctional Enzymes in Life and Disease. </w:t>
      </w:r>
      <w:r w:rsidR="00E3194C" w:rsidRPr="00E3194C">
        <w:rPr>
          <w:rFonts w:ascii="Aptos"/>
          <w:i/>
          <w:iCs/>
        </w:rPr>
        <w:t>Journal of Biological Chemistry</w:t>
      </w:r>
      <w:r w:rsidR="00E3194C" w:rsidRPr="00E3194C">
        <w:rPr>
          <w:rFonts w:ascii="Aptos"/>
        </w:rPr>
        <w:t xml:space="preserve"> </w:t>
      </w:r>
      <w:r w:rsidR="00E3194C" w:rsidRPr="00E3194C">
        <w:rPr>
          <w:rFonts w:ascii="Aptos"/>
          <w:b/>
          <w:bCs/>
        </w:rPr>
        <w:t>283</w:t>
      </w:r>
      <w:r w:rsidR="00E3194C" w:rsidRPr="00E3194C">
        <w:rPr>
          <w:rFonts w:ascii="Aptos"/>
        </w:rPr>
        <w:t>, 30433–30437 (2008).</w:t>
      </w:r>
    </w:p>
    <w:p w14:paraId="681241F8" w14:textId="77777777" w:rsidR="00E3194C" w:rsidRPr="00E3194C" w:rsidRDefault="00E3194C" w:rsidP="00E3194C">
      <w:pPr>
        <w:pStyle w:val="Bibliography"/>
        <w:rPr>
          <w:rFonts w:ascii="Aptos"/>
        </w:rPr>
      </w:pPr>
      <w:r w:rsidRPr="00E3194C">
        <w:rPr>
          <w:rFonts w:ascii="Aptos"/>
        </w:rPr>
        <w:t>2.</w:t>
      </w:r>
      <w:r w:rsidRPr="00E3194C">
        <w:rPr>
          <w:rFonts w:ascii="Aptos"/>
        </w:rPr>
        <w:tab/>
        <w:t xml:space="preserve">Leung, D., Abbenante, G. &amp; Fairlie, D. P. Protease Inhibitors: Current Status and Future Prospects. </w:t>
      </w:r>
      <w:r w:rsidRPr="00E3194C">
        <w:rPr>
          <w:rFonts w:ascii="Aptos"/>
          <w:i/>
          <w:iCs/>
        </w:rPr>
        <w:t>J. Med. Chem.</w:t>
      </w:r>
      <w:r w:rsidRPr="00E3194C">
        <w:rPr>
          <w:rFonts w:ascii="Aptos"/>
        </w:rPr>
        <w:t xml:space="preserve"> </w:t>
      </w:r>
      <w:r w:rsidRPr="00E3194C">
        <w:rPr>
          <w:rFonts w:ascii="Aptos"/>
          <w:b/>
          <w:bCs/>
        </w:rPr>
        <w:t>43</w:t>
      </w:r>
      <w:r w:rsidRPr="00E3194C">
        <w:rPr>
          <w:rFonts w:ascii="Aptos"/>
        </w:rPr>
        <w:t>, 305–341 (2000).</w:t>
      </w:r>
    </w:p>
    <w:p w14:paraId="1F79BE3B" w14:textId="77777777" w:rsidR="00E3194C" w:rsidRPr="00E3194C" w:rsidRDefault="00E3194C" w:rsidP="00E3194C">
      <w:pPr>
        <w:pStyle w:val="Bibliography"/>
        <w:rPr>
          <w:rFonts w:ascii="Aptos"/>
        </w:rPr>
      </w:pPr>
      <w:r w:rsidRPr="00E3194C">
        <w:rPr>
          <w:rFonts w:ascii="Aptos"/>
        </w:rPr>
        <w:t>3.</w:t>
      </w:r>
      <w:r w:rsidRPr="00E3194C">
        <w:rPr>
          <w:rFonts w:ascii="Aptos"/>
        </w:rPr>
        <w:tab/>
        <w:t xml:space="preserve">Rohweder, P. J., Jiang, Z., Hurysz, B. M., O’Donoghue, A. J. &amp; Craik, C. S. Multiplex substrate profiling by mass spectrometry for proteases. in </w:t>
      </w:r>
      <w:r w:rsidRPr="00E3194C">
        <w:rPr>
          <w:rFonts w:ascii="Aptos"/>
          <w:i/>
          <w:iCs/>
        </w:rPr>
        <w:t>Methods in Enzymology</w:t>
      </w:r>
      <w:r w:rsidRPr="00E3194C">
        <w:rPr>
          <w:rFonts w:ascii="Aptos"/>
        </w:rPr>
        <w:t xml:space="preserve"> vol. 682 375–411 (Elsevier, 2023).</w:t>
      </w:r>
    </w:p>
    <w:p w14:paraId="1C83AFEF" w14:textId="77777777" w:rsidR="00E3194C" w:rsidRPr="00E3194C" w:rsidRDefault="00E3194C" w:rsidP="00E3194C">
      <w:pPr>
        <w:pStyle w:val="Bibliography"/>
        <w:rPr>
          <w:rFonts w:ascii="Aptos"/>
        </w:rPr>
      </w:pPr>
      <w:r w:rsidRPr="00E3194C">
        <w:rPr>
          <w:rFonts w:ascii="Aptos"/>
        </w:rPr>
        <w:t>4.</w:t>
      </w:r>
      <w:r w:rsidRPr="00E3194C">
        <w:rPr>
          <w:rFonts w:ascii="Aptos"/>
        </w:rPr>
        <w:tab/>
        <w:t xml:space="preserve">O’Donoghue, A. J. </w:t>
      </w:r>
      <w:r w:rsidRPr="00E3194C">
        <w:rPr>
          <w:rFonts w:ascii="Aptos"/>
          <w:i/>
          <w:iCs/>
        </w:rPr>
        <w:t>et al.</w:t>
      </w:r>
      <w:r w:rsidRPr="00E3194C">
        <w:rPr>
          <w:rFonts w:ascii="Aptos"/>
        </w:rPr>
        <w:t xml:space="preserve"> Global identification of peptidase specificity by multiplex substrate profiling. </w:t>
      </w:r>
      <w:r w:rsidRPr="00E3194C">
        <w:rPr>
          <w:rFonts w:ascii="Aptos"/>
          <w:i/>
          <w:iCs/>
        </w:rPr>
        <w:t>Nat Methods</w:t>
      </w:r>
      <w:r w:rsidRPr="00E3194C">
        <w:rPr>
          <w:rFonts w:ascii="Aptos"/>
        </w:rPr>
        <w:t xml:space="preserve"> </w:t>
      </w:r>
      <w:r w:rsidRPr="00E3194C">
        <w:rPr>
          <w:rFonts w:ascii="Aptos"/>
          <w:b/>
          <w:bCs/>
        </w:rPr>
        <w:t>9</w:t>
      </w:r>
      <w:r w:rsidRPr="00E3194C">
        <w:rPr>
          <w:rFonts w:ascii="Aptos"/>
        </w:rPr>
        <w:t>, 1095–1100 (2012).</w:t>
      </w:r>
    </w:p>
    <w:p w14:paraId="030116C8" w14:textId="77777777" w:rsidR="00E3194C" w:rsidRPr="00E3194C" w:rsidRDefault="00E3194C" w:rsidP="00E3194C">
      <w:pPr>
        <w:pStyle w:val="Bibliography"/>
        <w:rPr>
          <w:rFonts w:ascii="Aptos"/>
        </w:rPr>
      </w:pPr>
      <w:r w:rsidRPr="00E3194C">
        <w:rPr>
          <w:rFonts w:ascii="Aptos"/>
        </w:rPr>
        <w:t>5.</w:t>
      </w:r>
      <w:r w:rsidRPr="00E3194C">
        <w:rPr>
          <w:rFonts w:ascii="Aptos"/>
        </w:rPr>
        <w:tab/>
        <w:t xml:space="preserve">Miller, G. A Scientist’s Nightmare: Software Problem Leads to Five Retractions. </w:t>
      </w:r>
      <w:r w:rsidRPr="00E3194C">
        <w:rPr>
          <w:rFonts w:ascii="Aptos"/>
          <w:i/>
          <w:iCs/>
        </w:rPr>
        <w:t>Science</w:t>
      </w:r>
      <w:r w:rsidRPr="00E3194C">
        <w:rPr>
          <w:rFonts w:ascii="Aptos"/>
        </w:rPr>
        <w:t xml:space="preserve"> </w:t>
      </w:r>
      <w:r w:rsidRPr="00E3194C">
        <w:rPr>
          <w:rFonts w:ascii="Aptos"/>
          <w:b/>
          <w:bCs/>
        </w:rPr>
        <w:t>314</w:t>
      </w:r>
      <w:r w:rsidRPr="00E3194C">
        <w:rPr>
          <w:rFonts w:ascii="Aptos"/>
        </w:rPr>
        <w:t>, 1856–1857 (2006).</w:t>
      </w:r>
    </w:p>
    <w:p w14:paraId="5BD3978C" w14:textId="77777777" w:rsidR="00E3194C" w:rsidRPr="00E3194C" w:rsidRDefault="00E3194C" w:rsidP="00E3194C">
      <w:pPr>
        <w:pStyle w:val="Bibliography"/>
        <w:rPr>
          <w:rFonts w:ascii="Aptos"/>
        </w:rPr>
      </w:pPr>
      <w:r w:rsidRPr="00E3194C">
        <w:rPr>
          <w:rFonts w:ascii="Aptos"/>
        </w:rPr>
        <w:t>6.</w:t>
      </w:r>
      <w:r w:rsidRPr="00E3194C">
        <w:rPr>
          <w:rFonts w:ascii="Aptos"/>
        </w:rPr>
        <w:tab/>
        <w:t xml:space="preserve">Casadevall, A., Steen, R. G. &amp; Fang, F. C. Sources of error in the retracted scientific literature. </w:t>
      </w:r>
      <w:r w:rsidRPr="00E3194C">
        <w:rPr>
          <w:rFonts w:ascii="Aptos"/>
          <w:i/>
          <w:iCs/>
        </w:rPr>
        <w:t>FASEB j.</w:t>
      </w:r>
      <w:r w:rsidRPr="00E3194C">
        <w:rPr>
          <w:rFonts w:ascii="Aptos"/>
        </w:rPr>
        <w:t xml:space="preserve"> </w:t>
      </w:r>
      <w:r w:rsidRPr="00E3194C">
        <w:rPr>
          <w:rFonts w:ascii="Aptos"/>
          <w:b/>
          <w:bCs/>
        </w:rPr>
        <w:t>28</w:t>
      </w:r>
      <w:r w:rsidRPr="00E3194C">
        <w:rPr>
          <w:rFonts w:ascii="Aptos"/>
        </w:rPr>
        <w:t>, 3847–3855 (2014).</w:t>
      </w:r>
    </w:p>
    <w:p w14:paraId="5F69CC19" w14:textId="77777777" w:rsidR="00E3194C" w:rsidRPr="00E3194C" w:rsidRDefault="00E3194C" w:rsidP="00E3194C">
      <w:pPr>
        <w:pStyle w:val="Bibliography"/>
        <w:rPr>
          <w:rFonts w:ascii="Aptos"/>
        </w:rPr>
      </w:pPr>
      <w:r w:rsidRPr="00E3194C">
        <w:rPr>
          <w:rFonts w:ascii="Aptos"/>
        </w:rPr>
        <w:t>7.</w:t>
      </w:r>
      <w:r w:rsidRPr="00E3194C">
        <w:rPr>
          <w:rFonts w:ascii="Aptos"/>
        </w:rPr>
        <w:tab/>
        <w:t xml:space="preserve">Gentleman, R. C. </w:t>
      </w:r>
      <w:r w:rsidRPr="00E3194C">
        <w:rPr>
          <w:rFonts w:ascii="Aptos"/>
          <w:i/>
          <w:iCs/>
        </w:rPr>
        <w:t>et al.</w:t>
      </w:r>
      <w:r w:rsidRPr="00E3194C">
        <w:rPr>
          <w:rFonts w:ascii="Aptos"/>
        </w:rPr>
        <w:t xml:space="preserve"> Bioconductor: open software development for computational biology and bioinformatics. </w:t>
      </w:r>
      <w:r w:rsidRPr="00E3194C">
        <w:rPr>
          <w:rFonts w:ascii="Aptos"/>
          <w:i/>
          <w:iCs/>
        </w:rPr>
        <w:t>Genome Biology</w:t>
      </w:r>
      <w:r w:rsidRPr="00E3194C">
        <w:rPr>
          <w:rFonts w:ascii="Aptos"/>
        </w:rPr>
        <w:t xml:space="preserve"> (2004).</w:t>
      </w:r>
    </w:p>
    <w:p w14:paraId="78C7BDAF" w14:textId="77777777" w:rsidR="00E3194C" w:rsidRPr="00E3194C" w:rsidRDefault="00E3194C" w:rsidP="00E3194C">
      <w:pPr>
        <w:pStyle w:val="Bibliography"/>
        <w:rPr>
          <w:rFonts w:ascii="Aptos"/>
        </w:rPr>
      </w:pPr>
      <w:r w:rsidRPr="00E3194C">
        <w:rPr>
          <w:rFonts w:ascii="Aptos"/>
        </w:rPr>
        <w:t>8.</w:t>
      </w:r>
      <w:r w:rsidRPr="00E3194C">
        <w:rPr>
          <w:rFonts w:ascii="Aptos"/>
        </w:rPr>
        <w:tab/>
        <w:t xml:space="preserve">Jiang, Z. </w:t>
      </w:r>
      <w:r w:rsidRPr="00E3194C">
        <w:rPr>
          <w:rFonts w:ascii="Aptos"/>
          <w:i/>
          <w:iCs/>
        </w:rPr>
        <w:t>et al.</w:t>
      </w:r>
      <w:r w:rsidRPr="00E3194C">
        <w:rPr>
          <w:rFonts w:ascii="Aptos"/>
        </w:rPr>
        <w:t xml:space="preserve"> Differential Neuropeptidomes of Dense Core Secretory Vesicles (DCSV) Produced at Intravesicular and Extracellular pH Conditions by Proteolytic Processing. </w:t>
      </w:r>
      <w:r w:rsidRPr="00E3194C">
        <w:rPr>
          <w:rFonts w:ascii="Aptos"/>
          <w:i/>
          <w:iCs/>
        </w:rPr>
        <w:t>ACS Chem. Neurosci.</w:t>
      </w:r>
      <w:r w:rsidRPr="00E3194C">
        <w:rPr>
          <w:rFonts w:ascii="Aptos"/>
        </w:rPr>
        <w:t xml:space="preserve"> </w:t>
      </w:r>
      <w:r w:rsidRPr="00E3194C">
        <w:rPr>
          <w:rFonts w:ascii="Aptos"/>
          <w:b/>
          <w:bCs/>
        </w:rPr>
        <w:t>12</w:t>
      </w:r>
      <w:r w:rsidRPr="00E3194C">
        <w:rPr>
          <w:rFonts w:ascii="Aptos"/>
        </w:rPr>
        <w:t>, 2385–2398 (2021).</w:t>
      </w:r>
    </w:p>
    <w:p w14:paraId="21C4E447" w14:textId="77777777" w:rsidR="00E3194C" w:rsidRPr="00E3194C" w:rsidRDefault="00E3194C" w:rsidP="00E3194C">
      <w:pPr>
        <w:pStyle w:val="Bibliography"/>
        <w:rPr>
          <w:rFonts w:ascii="Aptos"/>
        </w:rPr>
      </w:pPr>
      <w:r w:rsidRPr="00E3194C">
        <w:rPr>
          <w:rFonts w:ascii="Aptos"/>
        </w:rPr>
        <w:t>9.</w:t>
      </w:r>
      <w:r w:rsidRPr="00E3194C">
        <w:rPr>
          <w:rFonts w:ascii="Aptos"/>
        </w:rPr>
        <w:tab/>
        <w:t xml:space="preserve">Ma, B. </w:t>
      </w:r>
      <w:r w:rsidRPr="00E3194C">
        <w:rPr>
          <w:rFonts w:ascii="Aptos"/>
          <w:i/>
          <w:iCs/>
        </w:rPr>
        <w:t>et al.</w:t>
      </w:r>
      <w:r w:rsidRPr="00E3194C">
        <w:rPr>
          <w:rFonts w:ascii="Aptos"/>
        </w:rPr>
        <w:t xml:space="preserve"> PEAKS: powerful software for peptide </w:t>
      </w:r>
      <w:r w:rsidRPr="00E3194C">
        <w:rPr>
          <w:rFonts w:ascii="Aptos"/>
          <w:i/>
          <w:iCs/>
        </w:rPr>
        <w:t>de novo</w:t>
      </w:r>
      <w:r w:rsidRPr="00E3194C">
        <w:rPr>
          <w:rFonts w:ascii="Aptos"/>
        </w:rPr>
        <w:t xml:space="preserve"> sequencing by tandem mass spectrometry. </w:t>
      </w:r>
      <w:r w:rsidRPr="00E3194C">
        <w:rPr>
          <w:rFonts w:ascii="Aptos"/>
          <w:i/>
          <w:iCs/>
        </w:rPr>
        <w:t>Rapid Comm Mass Spectrometry</w:t>
      </w:r>
      <w:r w:rsidRPr="00E3194C">
        <w:rPr>
          <w:rFonts w:ascii="Aptos"/>
        </w:rPr>
        <w:t xml:space="preserve"> </w:t>
      </w:r>
      <w:r w:rsidRPr="00E3194C">
        <w:rPr>
          <w:rFonts w:ascii="Aptos"/>
          <w:b/>
          <w:bCs/>
        </w:rPr>
        <w:t>17</w:t>
      </w:r>
      <w:r w:rsidRPr="00E3194C">
        <w:rPr>
          <w:rFonts w:ascii="Aptos"/>
        </w:rPr>
        <w:t>, 2337–2342 (2003).</w:t>
      </w:r>
    </w:p>
    <w:p w14:paraId="19763B75" w14:textId="77777777" w:rsidR="00E3194C" w:rsidRPr="00E3194C" w:rsidRDefault="00E3194C" w:rsidP="00E3194C">
      <w:pPr>
        <w:pStyle w:val="Bibliography"/>
        <w:rPr>
          <w:rFonts w:ascii="Aptos"/>
        </w:rPr>
      </w:pPr>
      <w:r w:rsidRPr="00E3194C">
        <w:rPr>
          <w:rFonts w:ascii="Aptos"/>
        </w:rPr>
        <w:t>10.</w:t>
      </w:r>
      <w:r w:rsidRPr="00E3194C">
        <w:rPr>
          <w:rFonts w:ascii="Aptos"/>
        </w:rPr>
        <w:tab/>
        <w:t xml:space="preserve">Orsburn, B. C. Proteome Discoverer—A Community Enhanced Data Processing Suite for Protein Informatics. </w:t>
      </w:r>
      <w:r w:rsidRPr="00E3194C">
        <w:rPr>
          <w:rFonts w:ascii="Aptos"/>
          <w:i/>
          <w:iCs/>
        </w:rPr>
        <w:t>Proteomes</w:t>
      </w:r>
      <w:r w:rsidRPr="00E3194C">
        <w:rPr>
          <w:rFonts w:ascii="Aptos"/>
        </w:rPr>
        <w:t xml:space="preserve"> </w:t>
      </w:r>
      <w:r w:rsidRPr="00E3194C">
        <w:rPr>
          <w:rFonts w:ascii="Aptos"/>
          <w:b/>
          <w:bCs/>
        </w:rPr>
        <w:t>9</w:t>
      </w:r>
      <w:r w:rsidRPr="00E3194C">
        <w:rPr>
          <w:rFonts w:ascii="Aptos"/>
        </w:rPr>
        <w:t>, 15 (2021).</w:t>
      </w:r>
    </w:p>
    <w:p w14:paraId="67D3ABCD" w14:textId="77777777" w:rsidR="00E3194C" w:rsidRPr="00E3194C" w:rsidRDefault="00E3194C" w:rsidP="00E3194C">
      <w:pPr>
        <w:pStyle w:val="Bibliography"/>
        <w:rPr>
          <w:rFonts w:ascii="Aptos"/>
        </w:rPr>
      </w:pPr>
      <w:r w:rsidRPr="00E3194C">
        <w:rPr>
          <w:rFonts w:ascii="Aptos"/>
        </w:rPr>
        <w:lastRenderedPageBreak/>
        <w:t>11.</w:t>
      </w:r>
      <w:r w:rsidRPr="00E3194C">
        <w:rPr>
          <w:rFonts w:ascii="Aptos"/>
        </w:rPr>
        <w:tab/>
        <w:t xml:space="preserve">Yu, F., Haynes, S. E. &amp; Nesvizhskii, A. I. IonQuant Enables Accurate and Sensitive Label-Free Quantification With FDR-Controlled Match-Between-Runs. </w:t>
      </w:r>
      <w:r w:rsidRPr="00E3194C">
        <w:rPr>
          <w:rFonts w:ascii="Aptos"/>
          <w:i/>
          <w:iCs/>
        </w:rPr>
        <w:t>Molecular &amp; Cellular Proteomics</w:t>
      </w:r>
      <w:r w:rsidRPr="00E3194C">
        <w:rPr>
          <w:rFonts w:ascii="Aptos"/>
        </w:rPr>
        <w:t xml:space="preserve"> </w:t>
      </w:r>
      <w:r w:rsidRPr="00E3194C">
        <w:rPr>
          <w:rFonts w:ascii="Aptos"/>
          <w:b/>
          <w:bCs/>
        </w:rPr>
        <w:t>20</w:t>
      </w:r>
      <w:r w:rsidRPr="00E3194C">
        <w:rPr>
          <w:rFonts w:ascii="Aptos"/>
        </w:rPr>
        <w:t>, 100077 (2021).</w:t>
      </w:r>
    </w:p>
    <w:p w14:paraId="3E72CF6F" w14:textId="77777777" w:rsidR="00E3194C" w:rsidRPr="00E3194C" w:rsidRDefault="00E3194C" w:rsidP="00E3194C">
      <w:pPr>
        <w:pStyle w:val="Bibliography"/>
        <w:rPr>
          <w:rFonts w:ascii="Aptos"/>
        </w:rPr>
      </w:pPr>
      <w:r w:rsidRPr="00E3194C">
        <w:rPr>
          <w:rFonts w:ascii="Aptos"/>
        </w:rPr>
        <w:t>12.</w:t>
      </w:r>
      <w:r w:rsidRPr="00E3194C">
        <w:rPr>
          <w:rFonts w:ascii="Aptos"/>
        </w:rPr>
        <w:tab/>
        <w:t>Gatto, L. &amp; Vanderaa, C. QFeatures: Quantitative features for mass spectrometry data. (2024).</w:t>
      </w:r>
    </w:p>
    <w:p w14:paraId="558CA7BF" w14:textId="77777777" w:rsidR="00E3194C" w:rsidRPr="00E3194C" w:rsidRDefault="00E3194C" w:rsidP="00E3194C">
      <w:pPr>
        <w:pStyle w:val="Bibliography"/>
        <w:rPr>
          <w:rFonts w:ascii="Aptos"/>
        </w:rPr>
      </w:pPr>
      <w:r w:rsidRPr="00E3194C">
        <w:rPr>
          <w:rFonts w:ascii="Aptos"/>
        </w:rPr>
        <w:t>13.</w:t>
      </w:r>
      <w:r w:rsidRPr="00E3194C">
        <w:rPr>
          <w:rFonts w:ascii="Aptos"/>
        </w:rPr>
        <w:tab/>
        <w:t>Morgan, M., Obenchain, V., Hester, J. &amp; Pagès, H. SummarizedExperiment. (2024).</w:t>
      </w:r>
    </w:p>
    <w:p w14:paraId="100C1CBC" w14:textId="77777777" w:rsidR="00E3194C" w:rsidRPr="00E3194C" w:rsidRDefault="00E3194C" w:rsidP="00E3194C">
      <w:pPr>
        <w:pStyle w:val="Bibliography"/>
        <w:rPr>
          <w:rFonts w:ascii="Aptos"/>
        </w:rPr>
      </w:pPr>
      <w:r w:rsidRPr="00E3194C">
        <w:rPr>
          <w:rFonts w:ascii="Aptos"/>
        </w:rPr>
        <w:t>14.</w:t>
      </w:r>
      <w:r w:rsidRPr="00E3194C">
        <w:rPr>
          <w:rFonts w:ascii="Aptos"/>
        </w:rPr>
        <w:tab/>
        <w:t xml:space="preserve">Rainer, J. </w:t>
      </w:r>
      <w:r w:rsidRPr="00E3194C">
        <w:rPr>
          <w:rFonts w:ascii="Aptos"/>
          <w:i/>
          <w:iCs/>
        </w:rPr>
        <w:t>et al.</w:t>
      </w:r>
      <w:r w:rsidRPr="00E3194C">
        <w:rPr>
          <w:rFonts w:ascii="Aptos"/>
        </w:rPr>
        <w:t xml:space="preserve"> A Modular and Expandable Ecosystem for Metabolomics Data Annotation in R. </w:t>
      </w:r>
      <w:r w:rsidRPr="00E3194C">
        <w:rPr>
          <w:rFonts w:ascii="Aptos"/>
          <w:i/>
          <w:iCs/>
        </w:rPr>
        <w:t>Metabolites</w:t>
      </w:r>
      <w:r w:rsidRPr="00E3194C">
        <w:rPr>
          <w:rFonts w:ascii="Aptos"/>
        </w:rPr>
        <w:t xml:space="preserve"> </w:t>
      </w:r>
      <w:r w:rsidRPr="00E3194C">
        <w:rPr>
          <w:rFonts w:ascii="Aptos"/>
          <w:b/>
          <w:bCs/>
        </w:rPr>
        <w:t>12</w:t>
      </w:r>
      <w:r w:rsidRPr="00E3194C">
        <w:rPr>
          <w:rFonts w:ascii="Aptos"/>
        </w:rPr>
        <w:t>, 173 (2022).</w:t>
      </w:r>
    </w:p>
    <w:p w14:paraId="3BB723AD" w14:textId="77777777" w:rsidR="00E3194C" w:rsidRPr="00E3194C" w:rsidRDefault="00E3194C" w:rsidP="00E3194C">
      <w:pPr>
        <w:pStyle w:val="Bibliography"/>
        <w:rPr>
          <w:rFonts w:ascii="Aptos"/>
        </w:rPr>
      </w:pPr>
      <w:r w:rsidRPr="00E3194C">
        <w:rPr>
          <w:rFonts w:ascii="Aptos"/>
        </w:rPr>
        <w:t>15.</w:t>
      </w:r>
      <w:r w:rsidRPr="00E3194C">
        <w:rPr>
          <w:rFonts w:ascii="Aptos"/>
        </w:rPr>
        <w:tab/>
        <w:t>Kassambara, A. rstatix: Pipe-Friendly Framework for Basic Statistical Tests. (2023).</w:t>
      </w:r>
    </w:p>
    <w:p w14:paraId="7BE07358" w14:textId="77777777" w:rsidR="00E3194C" w:rsidRPr="00E3194C" w:rsidRDefault="00E3194C" w:rsidP="00E3194C">
      <w:pPr>
        <w:pStyle w:val="Bibliography"/>
        <w:rPr>
          <w:rFonts w:ascii="Aptos"/>
        </w:rPr>
      </w:pPr>
      <w:r w:rsidRPr="00E3194C">
        <w:rPr>
          <w:rFonts w:ascii="Aptos"/>
        </w:rPr>
        <w:t>16.</w:t>
      </w:r>
      <w:r w:rsidRPr="00E3194C">
        <w:rPr>
          <w:rFonts w:ascii="Aptos"/>
        </w:rPr>
        <w:tab/>
        <w:t xml:space="preserve">Wickham, H. </w:t>
      </w:r>
      <w:r w:rsidRPr="00E3194C">
        <w:rPr>
          <w:rFonts w:ascii="Aptos"/>
          <w:i/>
          <w:iCs/>
        </w:rPr>
        <w:t>et al.</w:t>
      </w:r>
      <w:r w:rsidRPr="00E3194C">
        <w:rPr>
          <w:rFonts w:ascii="Aptos"/>
        </w:rPr>
        <w:t xml:space="preserve"> ggplot2: Create Elegant Data Visualisations Using the Grammar of Graphics. (2024).</w:t>
      </w:r>
    </w:p>
    <w:p w14:paraId="6CB5EC74" w14:textId="77777777" w:rsidR="00E3194C" w:rsidRPr="00E3194C" w:rsidRDefault="00E3194C" w:rsidP="00E3194C">
      <w:pPr>
        <w:pStyle w:val="Bibliography"/>
        <w:rPr>
          <w:rFonts w:ascii="Aptos"/>
        </w:rPr>
      </w:pPr>
      <w:r w:rsidRPr="00E3194C">
        <w:rPr>
          <w:rFonts w:ascii="Aptos"/>
        </w:rPr>
        <w:t>17.</w:t>
      </w:r>
      <w:r w:rsidRPr="00E3194C">
        <w:rPr>
          <w:rFonts w:ascii="Aptos"/>
        </w:rPr>
        <w:tab/>
        <w:t>Plotly Technologies Inc. Collaborative data science. Plotly Technologies Inc (2015).</w:t>
      </w:r>
    </w:p>
    <w:p w14:paraId="1A3D1727" w14:textId="77777777" w:rsidR="00E3194C" w:rsidRPr="00E3194C" w:rsidRDefault="00E3194C" w:rsidP="00E3194C">
      <w:pPr>
        <w:pStyle w:val="Bibliography"/>
        <w:rPr>
          <w:rFonts w:ascii="Aptos"/>
        </w:rPr>
      </w:pPr>
      <w:r w:rsidRPr="00E3194C">
        <w:rPr>
          <w:rFonts w:ascii="Aptos"/>
        </w:rPr>
        <w:t>18.</w:t>
      </w:r>
      <w:r w:rsidRPr="00E3194C">
        <w:rPr>
          <w:rFonts w:ascii="Aptos"/>
        </w:rPr>
        <w:tab/>
        <w:t xml:space="preserve">Galili, T., O’Callaghan, A., Sidi, J. &amp; Sievert, C. heatmaply: an R package for creating interactive cluster heatmaps for online publishing. </w:t>
      </w:r>
      <w:r w:rsidRPr="00E3194C">
        <w:rPr>
          <w:rFonts w:ascii="Aptos"/>
          <w:i/>
          <w:iCs/>
        </w:rPr>
        <w:t>Bioinformatics</w:t>
      </w:r>
      <w:r w:rsidRPr="00E3194C">
        <w:rPr>
          <w:rFonts w:ascii="Aptos"/>
        </w:rPr>
        <w:t xml:space="preserve"> </w:t>
      </w:r>
      <w:r w:rsidRPr="00E3194C">
        <w:rPr>
          <w:rFonts w:ascii="Aptos"/>
          <w:b/>
          <w:bCs/>
        </w:rPr>
        <w:t>34</w:t>
      </w:r>
      <w:r w:rsidRPr="00E3194C">
        <w:rPr>
          <w:rFonts w:ascii="Aptos"/>
        </w:rPr>
        <w:t>, 1600–1602 (2018).</w:t>
      </w:r>
    </w:p>
    <w:p w14:paraId="34ADF422" w14:textId="77777777" w:rsidR="00E3194C" w:rsidRPr="00E3194C" w:rsidRDefault="00E3194C" w:rsidP="00E3194C">
      <w:pPr>
        <w:pStyle w:val="Bibliography"/>
        <w:rPr>
          <w:rFonts w:ascii="Aptos"/>
        </w:rPr>
      </w:pPr>
      <w:r w:rsidRPr="00E3194C">
        <w:rPr>
          <w:rFonts w:ascii="Aptos"/>
        </w:rPr>
        <w:t>19.</w:t>
      </w:r>
      <w:r w:rsidRPr="00E3194C">
        <w:rPr>
          <w:rFonts w:ascii="Aptos"/>
        </w:rPr>
        <w:tab/>
        <w:t xml:space="preserve">Colaert, N., Helsens, K., Martens, L., Vandekerckhove, J. &amp; Gevaert, K. Improved visualization of protein consensus sequences by iceLogo. </w:t>
      </w:r>
      <w:r w:rsidRPr="00E3194C">
        <w:rPr>
          <w:rFonts w:ascii="Aptos"/>
          <w:i/>
          <w:iCs/>
        </w:rPr>
        <w:t>Nat Methods</w:t>
      </w:r>
      <w:r w:rsidRPr="00E3194C">
        <w:rPr>
          <w:rFonts w:ascii="Aptos"/>
        </w:rPr>
        <w:t xml:space="preserve"> </w:t>
      </w:r>
      <w:r w:rsidRPr="00E3194C">
        <w:rPr>
          <w:rFonts w:ascii="Aptos"/>
          <w:b/>
          <w:bCs/>
        </w:rPr>
        <w:t>6</w:t>
      </w:r>
      <w:r w:rsidRPr="00E3194C">
        <w:rPr>
          <w:rFonts w:ascii="Aptos"/>
        </w:rPr>
        <w:t>, 786–787 (2009).</w:t>
      </w:r>
    </w:p>
    <w:p w14:paraId="107B8256" w14:textId="77777777" w:rsidR="00E3194C" w:rsidRPr="00E3194C" w:rsidRDefault="00E3194C" w:rsidP="00E3194C">
      <w:pPr>
        <w:pStyle w:val="Bibliography"/>
        <w:rPr>
          <w:rFonts w:ascii="Aptos"/>
        </w:rPr>
      </w:pPr>
      <w:r w:rsidRPr="00E3194C">
        <w:rPr>
          <w:rFonts w:ascii="Aptos"/>
        </w:rPr>
        <w:t>20.</w:t>
      </w:r>
      <w:r w:rsidRPr="00E3194C">
        <w:rPr>
          <w:rFonts w:ascii="Aptos"/>
        </w:rPr>
        <w:tab/>
        <w:t xml:space="preserve">Wagih, O. ggseqlogo: a versatile R package for drawing sequence logos. </w:t>
      </w:r>
      <w:r w:rsidRPr="00E3194C">
        <w:rPr>
          <w:rFonts w:ascii="Aptos"/>
          <w:i/>
          <w:iCs/>
        </w:rPr>
        <w:t>Bioinformatics</w:t>
      </w:r>
      <w:r w:rsidRPr="00E3194C">
        <w:rPr>
          <w:rFonts w:ascii="Aptos"/>
        </w:rPr>
        <w:t xml:space="preserve"> </w:t>
      </w:r>
      <w:r w:rsidRPr="00E3194C">
        <w:rPr>
          <w:rFonts w:ascii="Aptos"/>
          <w:b/>
          <w:bCs/>
        </w:rPr>
        <w:t>33</w:t>
      </w:r>
      <w:r w:rsidRPr="00E3194C">
        <w:rPr>
          <w:rFonts w:ascii="Aptos"/>
        </w:rPr>
        <w:t>, 3645–3647 (2017).</w:t>
      </w:r>
    </w:p>
    <w:p w14:paraId="6D43E9BE" w14:textId="77777777" w:rsidR="00E3194C" w:rsidRPr="00E3194C" w:rsidRDefault="00E3194C" w:rsidP="00E3194C">
      <w:pPr>
        <w:pStyle w:val="Bibliography"/>
        <w:rPr>
          <w:rFonts w:ascii="Aptos"/>
        </w:rPr>
      </w:pPr>
      <w:r w:rsidRPr="00E3194C">
        <w:rPr>
          <w:rFonts w:ascii="Aptos"/>
        </w:rPr>
        <w:t>21.</w:t>
      </w:r>
      <w:r w:rsidRPr="00E3194C">
        <w:rPr>
          <w:rFonts w:ascii="Aptos"/>
        </w:rPr>
        <w:tab/>
        <w:t xml:space="preserve">Allaire, J. J. </w:t>
      </w:r>
      <w:r w:rsidRPr="00E3194C">
        <w:rPr>
          <w:rFonts w:ascii="Aptos"/>
          <w:i/>
          <w:iCs/>
        </w:rPr>
        <w:t>et al.</w:t>
      </w:r>
      <w:r w:rsidRPr="00E3194C">
        <w:rPr>
          <w:rFonts w:ascii="Aptos"/>
        </w:rPr>
        <w:t xml:space="preserve"> </w:t>
      </w:r>
      <w:r w:rsidRPr="00E3194C">
        <w:rPr>
          <w:rFonts w:ascii="Aptos"/>
          <w:i/>
          <w:iCs/>
        </w:rPr>
        <w:t>Rmarkdown: Dynamic Documents for R</w:t>
      </w:r>
      <w:r w:rsidRPr="00E3194C">
        <w:rPr>
          <w:rFonts w:ascii="Aptos"/>
        </w:rPr>
        <w:t>. (2024).</w:t>
      </w:r>
    </w:p>
    <w:p w14:paraId="616B0952" w14:textId="77777777" w:rsidR="00E3194C" w:rsidRPr="00E3194C" w:rsidRDefault="00E3194C" w:rsidP="00E3194C">
      <w:pPr>
        <w:pStyle w:val="Bibliography"/>
        <w:rPr>
          <w:rFonts w:ascii="Aptos"/>
        </w:rPr>
      </w:pPr>
      <w:r w:rsidRPr="00E3194C">
        <w:rPr>
          <w:rFonts w:ascii="Aptos"/>
        </w:rPr>
        <w:t>22.</w:t>
      </w:r>
      <w:r w:rsidRPr="00E3194C">
        <w:rPr>
          <w:rFonts w:ascii="Aptos"/>
        </w:rPr>
        <w:tab/>
        <w:t xml:space="preserve">Maturana, F. M. </w:t>
      </w:r>
      <w:r w:rsidRPr="00E3194C">
        <w:rPr>
          <w:rFonts w:ascii="Aptos"/>
          <w:i/>
          <w:iCs/>
        </w:rPr>
        <w:t>Downloadthis: Implement Download Buttons in ‘Rmarkdown’</w:t>
      </w:r>
      <w:r w:rsidRPr="00E3194C">
        <w:rPr>
          <w:rFonts w:ascii="Aptos"/>
        </w:rPr>
        <w:t>. (2024).</w:t>
      </w:r>
    </w:p>
    <w:p w14:paraId="62516CD3" w14:textId="77777777" w:rsidR="00E3194C" w:rsidRPr="00E3194C" w:rsidRDefault="00E3194C" w:rsidP="00E3194C">
      <w:pPr>
        <w:pStyle w:val="Bibliography"/>
        <w:rPr>
          <w:rFonts w:ascii="Aptos"/>
        </w:rPr>
      </w:pPr>
      <w:r w:rsidRPr="00E3194C">
        <w:rPr>
          <w:rFonts w:ascii="Aptos"/>
        </w:rPr>
        <w:lastRenderedPageBreak/>
        <w:t>23.</w:t>
      </w:r>
      <w:r w:rsidRPr="00E3194C">
        <w:rPr>
          <w:rFonts w:ascii="Aptos"/>
        </w:rPr>
        <w:tab/>
        <w:t xml:space="preserve">Chang, W. </w:t>
      </w:r>
      <w:r w:rsidRPr="00E3194C">
        <w:rPr>
          <w:rFonts w:ascii="Aptos"/>
          <w:i/>
          <w:iCs/>
        </w:rPr>
        <w:t>et al.</w:t>
      </w:r>
      <w:r w:rsidRPr="00E3194C">
        <w:rPr>
          <w:rFonts w:ascii="Aptos"/>
        </w:rPr>
        <w:t xml:space="preserve"> </w:t>
      </w:r>
      <w:r w:rsidRPr="00E3194C">
        <w:rPr>
          <w:rFonts w:ascii="Aptos"/>
          <w:i/>
          <w:iCs/>
        </w:rPr>
        <w:t>Shiny: Web Application Framework for R</w:t>
      </w:r>
      <w:r w:rsidRPr="00E3194C">
        <w:rPr>
          <w:rFonts w:ascii="Aptos"/>
        </w:rPr>
        <w:t>. (2024).</w:t>
      </w:r>
    </w:p>
    <w:p w14:paraId="68C8B2EA" w14:textId="77777777" w:rsidR="00E3194C" w:rsidRPr="00E3194C" w:rsidRDefault="00E3194C" w:rsidP="00E3194C">
      <w:pPr>
        <w:pStyle w:val="Bibliography"/>
        <w:rPr>
          <w:rFonts w:ascii="Aptos"/>
        </w:rPr>
      </w:pPr>
      <w:r w:rsidRPr="00E3194C">
        <w:rPr>
          <w:rFonts w:ascii="Aptos"/>
        </w:rPr>
        <w:t>24.</w:t>
      </w:r>
      <w:r w:rsidRPr="00E3194C">
        <w:rPr>
          <w:rFonts w:ascii="Aptos"/>
        </w:rPr>
        <w:tab/>
        <w:t xml:space="preserve">Rozanova, S. </w:t>
      </w:r>
      <w:r w:rsidRPr="00E3194C">
        <w:rPr>
          <w:rFonts w:ascii="Aptos"/>
          <w:i/>
          <w:iCs/>
        </w:rPr>
        <w:t>et al.</w:t>
      </w:r>
      <w:r w:rsidRPr="00E3194C">
        <w:rPr>
          <w:rFonts w:ascii="Aptos"/>
        </w:rPr>
        <w:t xml:space="preserve"> Quality Control—A Stepchild in Quantitative Proteomics: A Case Study for the Human CSF Proteome. </w:t>
      </w:r>
      <w:r w:rsidRPr="00E3194C">
        <w:rPr>
          <w:rFonts w:ascii="Aptos"/>
          <w:i/>
          <w:iCs/>
        </w:rPr>
        <w:t>Biomolecules</w:t>
      </w:r>
      <w:r w:rsidRPr="00E3194C">
        <w:rPr>
          <w:rFonts w:ascii="Aptos"/>
        </w:rPr>
        <w:t xml:space="preserve"> </w:t>
      </w:r>
      <w:r w:rsidRPr="00E3194C">
        <w:rPr>
          <w:rFonts w:ascii="Aptos"/>
          <w:b/>
          <w:bCs/>
        </w:rPr>
        <w:t>13</w:t>
      </w:r>
      <w:r w:rsidRPr="00E3194C">
        <w:rPr>
          <w:rFonts w:ascii="Aptos"/>
        </w:rPr>
        <w:t>, 491 (2023).</w:t>
      </w:r>
    </w:p>
    <w:p w14:paraId="7684BA28" w14:textId="77777777" w:rsidR="00E3194C" w:rsidRPr="00E3194C" w:rsidRDefault="00E3194C" w:rsidP="00E3194C">
      <w:pPr>
        <w:pStyle w:val="Bibliography"/>
        <w:rPr>
          <w:rFonts w:ascii="Aptos"/>
        </w:rPr>
      </w:pPr>
      <w:r w:rsidRPr="00E3194C">
        <w:rPr>
          <w:rFonts w:ascii="Aptos"/>
        </w:rPr>
        <w:t>25.</w:t>
      </w:r>
      <w:r w:rsidRPr="00E3194C">
        <w:rPr>
          <w:rFonts w:ascii="Aptos"/>
        </w:rPr>
        <w:tab/>
        <w:t xml:space="preserve">Cuervo, A. M. Cathepsin A regulates chaperone-mediated autophagy through cleavage of the lysosomal receptor. </w:t>
      </w:r>
      <w:r w:rsidRPr="00E3194C">
        <w:rPr>
          <w:rFonts w:ascii="Aptos"/>
          <w:i/>
          <w:iCs/>
        </w:rPr>
        <w:t>The EMBO Journal</w:t>
      </w:r>
      <w:r w:rsidRPr="00E3194C">
        <w:rPr>
          <w:rFonts w:ascii="Aptos"/>
        </w:rPr>
        <w:t xml:space="preserve"> </w:t>
      </w:r>
      <w:r w:rsidRPr="00E3194C">
        <w:rPr>
          <w:rFonts w:ascii="Aptos"/>
          <w:b/>
          <w:bCs/>
        </w:rPr>
        <w:t>22</w:t>
      </w:r>
      <w:r w:rsidRPr="00E3194C">
        <w:rPr>
          <w:rFonts w:ascii="Aptos"/>
        </w:rPr>
        <w:t>, 47–59 (2003).</w:t>
      </w:r>
    </w:p>
    <w:p w14:paraId="5CE69A19" w14:textId="77777777" w:rsidR="00E3194C" w:rsidRPr="00E3194C" w:rsidRDefault="00E3194C" w:rsidP="00E3194C">
      <w:pPr>
        <w:pStyle w:val="Bibliography"/>
        <w:rPr>
          <w:rFonts w:ascii="Aptos"/>
        </w:rPr>
      </w:pPr>
      <w:r w:rsidRPr="00E3194C">
        <w:rPr>
          <w:rFonts w:ascii="Aptos"/>
        </w:rPr>
        <w:t>26.</w:t>
      </w:r>
      <w:r w:rsidRPr="00E3194C">
        <w:rPr>
          <w:rFonts w:ascii="Aptos"/>
        </w:rPr>
        <w:tab/>
        <w:t xml:space="preserve">Yoon, M. C. </w:t>
      </w:r>
      <w:r w:rsidRPr="00E3194C">
        <w:rPr>
          <w:rFonts w:ascii="Aptos"/>
          <w:i/>
          <w:iCs/>
        </w:rPr>
        <w:t>et al.</w:t>
      </w:r>
      <w:r w:rsidRPr="00E3194C">
        <w:rPr>
          <w:rFonts w:ascii="Aptos"/>
        </w:rPr>
        <w:t xml:space="preserve"> Selective Neutral pH Inhibitor of Cathepsin B Designed Based on Cleavage Preferences at Cytosolic and Lysosomal pH Conditions. </w:t>
      </w:r>
      <w:r w:rsidRPr="00E3194C">
        <w:rPr>
          <w:rFonts w:ascii="Aptos"/>
          <w:i/>
          <w:iCs/>
        </w:rPr>
        <w:t>ACS Chem. Biol.</w:t>
      </w:r>
      <w:r w:rsidRPr="00E3194C">
        <w:rPr>
          <w:rFonts w:ascii="Aptos"/>
        </w:rPr>
        <w:t xml:space="preserve"> </w:t>
      </w:r>
      <w:r w:rsidRPr="00E3194C">
        <w:rPr>
          <w:rFonts w:ascii="Aptos"/>
          <w:b/>
          <w:bCs/>
        </w:rPr>
        <w:t>16</w:t>
      </w:r>
      <w:r w:rsidRPr="00E3194C">
        <w:rPr>
          <w:rFonts w:ascii="Aptos"/>
        </w:rPr>
        <w:t>, 1628–1643 (2021).</w:t>
      </w:r>
    </w:p>
    <w:p w14:paraId="15B29DCE" w14:textId="77777777" w:rsidR="00E3194C" w:rsidRPr="00E3194C" w:rsidRDefault="00E3194C" w:rsidP="00E3194C">
      <w:pPr>
        <w:pStyle w:val="Bibliography"/>
        <w:rPr>
          <w:rFonts w:ascii="Aptos"/>
        </w:rPr>
      </w:pPr>
      <w:r w:rsidRPr="00E3194C">
        <w:rPr>
          <w:rFonts w:ascii="Aptos"/>
        </w:rPr>
        <w:t>27.</w:t>
      </w:r>
      <w:r w:rsidRPr="00E3194C">
        <w:rPr>
          <w:rFonts w:ascii="Aptos"/>
        </w:rPr>
        <w:tab/>
        <w:t xml:space="preserve">Ivry, S. L. </w:t>
      </w:r>
      <w:r w:rsidRPr="00E3194C">
        <w:rPr>
          <w:rFonts w:ascii="Aptos"/>
          <w:i/>
          <w:iCs/>
        </w:rPr>
        <w:t>et al.</w:t>
      </w:r>
      <w:r w:rsidRPr="00E3194C">
        <w:rPr>
          <w:rFonts w:ascii="Aptos"/>
        </w:rPr>
        <w:t xml:space="preserve"> Global Protease Activity Profiling Provides Differential Diagnosis of Pancreatic Cysts. </w:t>
      </w:r>
      <w:r w:rsidRPr="00E3194C">
        <w:rPr>
          <w:rFonts w:ascii="Aptos"/>
          <w:i/>
          <w:iCs/>
        </w:rPr>
        <w:t>Clinical Cancer Research</w:t>
      </w:r>
      <w:r w:rsidRPr="00E3194C">
        <w:rPr>
          <w:rFonts w:ascii="Aptos"/>
        </w:rPr>
        <w:t xml:space="preserve"> </w:t>
      </w:r>
      <w:r w:rsidRPr="00E3194C">
        <w:rPr>
          <w:rFonts w:ascii="Aptos"/>
          <w:b/>
          <w:bCs/>
        </w:rPr>
        <w:t>23</w:t>
      </w:r>
      <w:r w:rsidRPr="00E3194C">
        <w:rPr>
          <w:rFonts w:ascii="Aptos"/>
        </w:rPr>
        <w:t>, 4865–4874 (2017).</w:t>
      </w:r>
    </w:p>
    <w:p w14:paraId="722A1FCC" w14:textId="227F63C0" w:rsidR="00041BFE" w:rsidRDefault="005B324E" w:rsidP="00440999">
      <w:pPr>
        <w:pStyle w:val="Bibliography"/>
        <w:spacing w:line="240" w:lineRule="auto"/>
        <w:ind w:left="0" w:firstLine="0"/>
      </w:pPr>
      <w:r>
        <w:fldChar w:fldCharType="end"/>
      </w:r>
    </w:p>
    <w:p w14:paraId="196B5787" w14:textId="12F4C6FD" w:rsidR="004B5992" w:rsidRDefault="003F200B" w:rsidP="00847A89">
      <w:r>
        <w:rPr>
          <w:rFonts w:ascii="Aptos"/>
        </w:rPr>
        <w:t xml:space="preserve"> </w:t>
      </w:r>
    </w:p>
    <w:p w14:paraId="0EE91B36" w14:textId="77777777" w:rsidR="00C05202" w:rsidRDefault="00C05202" w:rsidP="00847A89"/>
    <w:p w14:paraId="218B3AF8" w14:textId="77777777" w:rsidR="00C05202" w:rsidRDefault="00C05202" w:rsidP="00847A89"/>
    <w:p w14:paraId="2A884864" w14:textId="77777777" w:rsidR="00C05202" w:rsidRDefault="00C05202" w:rsidP="00847A89"/>
    <w:p w14:paraId="6BE56E14" w14:textId="77777777" w:rsidR="00C05202" w:rsidRDefault="00C05202" w:rsidP="00847A89"/>
    <w:p w14:paraId="055F5F06" w14:textId="77777777" w:rsidR="00C05202" w:rsidRDefault="00C05202" w:rsidP="00847A89"/>
    <w:p w14:paraId="7466F4B8" w14:textId="77777777" w:rsidR="00C05202" w:rsidRDefault="00C05202" w:rsidP="00847A89"/>
    <w:p w14:paraId="11668791" w14:textId="77777777" w:rsidR="00D84DAB" w:rsidRDefault="00D84DAB" w:rsidP="00847A89"/>
    <w:p w14:paraId="0F71EAD6" w14:textId="77777777" w:rsidR="00D84DAB" w:rsidRDefault="00D84DAB" w:rsidP="00847A89"/>
    <w:p w14:paraId="3976F423" w14:textId="74FE53B7" w:rsidR="003F200B" w:rsidRDefault="003F200B" w:rsidP="00847A89">
      <w:r>
        <w:t xml:space="preserve">Table for figure. </w:t>
      </w:r>
      <w:r w:rsidR="00D84DAB">
        <w:t>Delete before submission (included here to keep track of appropriate reference numbers with Zotero)</w:t>
      </w:r>
    </w:p>
    <w:p w14:paraId="6FE94A66" w14:textId="77777777" w:rsidR="003F200B" w:rsidRDefault="003F200B" w:rsidP="00847A89"/>
    <w:p w14:paraId="67D08F5B" w14:textId="77777777" w:rsidR="003F200B" w:rsidRDefault="003F200B" w:rsidP="00847A89"/>
    <w:tbl>
      <w:tblPr>
        <w:tblStyle w:val="TableGrid"/>
        <w:tblW w:w="0" w:type="auto"/>
        <w:tblLook w:val="04A0" w:firstRow="1" w:lastRow="0" w:firstColumn="1" w:lastColumn="0" w:noHBand="0" w:noVBand="1"/>
      </w:tblPr>
      <w:tblGrid>
        <w:gridCol w:w="1615"/>
        <w:gridCol w:w="2700"/>
        <w:gridCol w:w="4140"/>
        <w:gridCol w:w="895"/>
      </w:tblGrid>
      <w:tr w:rsidR="003F200B" w:rsidRPr="00C05202" w14:paraId="15944122" w14:textId="77777777" w:rsidTr="00C05202">
        <w:trPr>
          <w:trHeight w:val="320"/>
        </w:trPr>
        <w:tc>
          <w:tcPr>
            <w:tcW w:w="1615" w:type="dxa"/>
            <w:noWrap/>
            <w:hideMark/>
          </w:tcPr>
          <w:p w14:paraId="4CA794AC" w14:textId="77777777" w:rsidR="00C05202" w:rsidRPr="00C05202" w:rsidRDefault="00C05202">
            <w:pPr>
              <w:rPr>
                <w:b/>
                <w:bCs/>
              </w:rPr>
            </w:pPr>
            <w:r w:rsidRPr="00C05202">
              <w:rPr>
                <w:b/>
                <w:bCs/>
              </w:rPr>
              <w:t>Protease</w:t>
            </w:r>
          </w:p>
        </w:tc>
        <w:tc>
          <w:tcPr>
            <w:tcW w:w="2700" w:type="dxa"/>
            <w:noWrap/>
            <w:hideMark/>
          </w:tcPr>
          <w:p w14:paraId="53FF673F" w14:textId="77777777" w:rsidR="00C05202" w:rsidRPr="00C05202" w:rsidRDefault="00C05202">
            <w:pPr>
              <w:rPr>
                <w:b/>
                <w:bCs/>
              </w:rPr>
            </w:pPr>
            <w:r w:rsidRPr="00C05202">
              <w:rPr>
                <w:b/>
                <w:bCs/>
              </w:rPr>
              <w:t>Positional Specificity</w:t>
            </w:r>
          </w:p>
        </w:tc>
        <w:tc>
          <w:tcPr>
            <w:tcW w:w="4140" w:type="dxa"/>
            <w:noWrap/>
            <w:hideMark/>
          </w:tcPr>
          <w:p w14:paraId="0828B0C9" w14:textId="6B1CE1A3" w:rsidR="00C05202" w:rsidRPr="00C05202" w:rsidRDefault="00C05202">
            <w:pPr>
              <w:rPr>
                <w:b/>
                <w:bCs/>
              </w:rPr>
            </w:pPr>
            <w:r w:rsidRPr="00C05202">
              <w:rPr>
                <w:b/>
                <w:bCs/>
              </w:rPr>
              <w:t>Amino Acid Specificity</w:t>
            </w:r>
          </w:p>
        </w:tc>
        <w:tc>
          <w:tcPr>
            <w:tcW w:w="895" w:type="dxa"/>
            <w:noWrap/>
            <w:hideMark/>
          </w:tcPr>
          <w:p w14:paraId="1C12BAC8" w14:textId="003D886B" w:rsidR="00C05202" w:rsidRPr="00C05202" w:rsidRDefault="00C05202">
            <w:pPr>
              <w:rPr>
                <w:b/>
                <w:bCs/>
              </w:rPr>
            </w:pPr>
            <w:r w:rsidRPr="00C05202">
              <w:rPr>
                <w:b/>
                <w:bCs/>
              </w:rPr>
              <w:t>Ref</w:t>
            </w:r>
            <w:r w:rsidR="00D6476A">
              <w:rPr>
                <w:b/>
                <w:bCs/>
              </w:rPr>
              <w:t>s</w:t>
            </w:r>
          </w:p>
        </w:tc>
      </w:tr>
      <w:tr w:rsidR="003F200B" w:rsidRPr="00C05202" w14:paraId="509A3080" w14:textId="77777777" w:rsidTr="00C05202">
        <w:trPr>
          <w:trHeight w:val="680"/>
        </w:trPr>
        <w:tc>
          <w:tcPr>
            <w:tcW w:w="1615" w:type="dxa"/>
            <w:noWrap/>
            <w:hideMark/>
          </w:tcPr>
          <w:p w14:paraId="73936AD9" w14:textId="77777777" w:rsidR="00C05202" w:rsidRPr="00C05202" w:rsidRDefault="00C05202">
            <w:r w:rsidRPr="00C05202">
              <w:t>Cathepsin A</w:t>
            </w:r>
          </w:p>
        </w:tc>
        <w:tc>
          <w:tcPr>
            <w:tcW w:w="2700" w:type="dxa"/>
            <w:noWrap/>
            <w:hideMark/>
          </w:tcPr>
          <w:p w14:paraId="7976FB31" w14:textId="77777777" w:rsidR="00C05202" w:rsidRPr="00C05202" w:rsidRDefault="00C05202">
            <w:r w:rsidRPr="00C05202">
              <w:t xml:space="preserve">Carboxypeptidase </w:t>
            </w:r>
          </w:p>
        </w:tc>
        <w:tc>
          <w:tcPr>
            <w:tcW w:w="4140" w:type="dxa"/>
            <w:hideMark/>
          </w:tcPr>
          <w:p w14:paraId="648F8A73" w14:textId="0CB1E0E3" w:rsidR="00C05202" w:rsidRPr="00C05202" w:rsidRDefault="00D6476A">
            <w:r w:rsidRPr="00D6476A">
              <w:t> Removes hydrophobic amino acids (e.g. Phe and Leu) from the C-terminus of substrates when additional hydrophobic amino acids are present in</w:t>
            </w:r>
            <w:r>
              <w:t xml:space="preserve"> P1</w:t>
            </w:r>
          </w:p>
        </w:tc>
        <w:tc>
          <w:tcPr>
            <w:tcW w:w="895" w:type="dxa"/>
            <w:noWrap/>
            <w:hideMark/>
          </w:tcPr>
          <w:p w14:paraId="71BF3D29" w14:textId="0909B115" w:rsidR="00C05202" w:rsidRPr="00C05202" w:rsidRDefault="00D6476A">
            <w:r>
              <w:fldChar w:fldCharType="begin"/>
            </w:r>
            <w:r w:rsidR="00E3194C">
              <w:instrText xml:space="preserve"> ADDIN ZOTERO_ITEM CSL_CITATION {"citationID":"mrAL8jBv","properties":{"formattedCitation":"\\super 25\\nosupersub{}","plainCitation":"25","noteIndex":0},"citationItems":[{"id":6552,"uris":["http://zotero.org/users/6494753/items/9V4FU34U"],"itemData":{"id":6552,"type":"article-journal","container-title":"The EMBO Journal","DOI":"10.1093/emboj/cdg002","ISSN":"14602075","issue":"1","language":"en","license":"http://doi.wiley.com/10.1002/tdm_license_1.1","page":"47-59","source":"DOI.org (Crossref)","title":"Cathepsin A regulates chaperone-mediated autophagy through cleavage of the lysosomal receptor","volume":"22","author":[{"family":"Cuervo","given":"A. M."}],"issued":{"date-parts":[["2003",1,2]]}}}],"schema":"https://github.com/citation-style-language/schema/raw/master/csl-citation.json"} </w:instrText>
            </w:r>
            <w:r>
              <w:fldChar w:fldCharType="separate"/>
            </w:r>
            <w:r w:rsidR="00E3194C" w:rsidRPr="00E3194C">
              <w:rPr>
                <w:rFonts w:ascii="Aptos" w:cs="Times New Roman"/>
                <w:vertAlign w:val="superscript"/>
              </w:rPr>
              <w:t>25</w:t>
            </w:r>
            <w:r>
              <w:fldChar w:fldCharType="end"/>
            </w:r>
          </w:p>
        </w:tc>
      </w:tr>
      <w:tr w:rsidR="003F200B" w:rsidRPr="00C05202" w14:paraId="05C5621C" w14:textId="77777777" w:rsidTr="00C05202">
        <w:trPr>
          <w:trHeight w:val="680"/>
        </w:trPr>
        <w:tc>
          <w:tcPr>
            <w:tcW w:w="1615" w:type="dxa"/>
            <w:noWrap/>
            <w:hideMark/>
          </w:tcPr>
          <w:p w14:paraId="464379D6" w14:textId="77777777" w:rsidR="00C05202" w:rsidRPr="00C05202" w:rsidRDefault="00C05202">
            <w:r w:rsidRPr="00C05202">
              <w:t>Cathepsin B</w:t>
            </w:r>
          </w:p>
        </w:tc>
        <w:tc>
          <w:tcPr>
            <w:tcW w:w="2700" w:type="dxa"/>
            <w:noWrap/>
            <w:hideMark/>
          </w:tcPr>
          <w:p w14:paraId="25A5F0B1" w14:textId="77777777" w:rsidR="00C05202" w:rsidRPr="00C05202" w:rsidRDefault="00C05202">
            <w:r w:rsidRPr="00C05202">
              <w:t xml:space="preserve">Dipeptidyl carboxypeptidase </w:t>
            </w:r>
          </w:p>
        </w:tc>
        <w:tc>
          <w:tcPr>
            <w:tcW w:w="4140" w:type="dxa"/>
            <w:hideMark/>
          </w:tcPr>
          <w:p w14:paraId="6A0F89FE" w14:textId="4FB79336" w:rsidR="00C05202" w:rsidRPr="00C05202" w:rsidRDefault="00D6476A">
            <w:r w:rsidRPr="00D6476A">
              <w:t xml:space="preserve">Removes dipeptides from the C-terminus when either positively charged (Arg, Lys) or hydrophobic </w:t>
            </w:r>
            <w:r w:rsidRPr="00D6476A">
              <w:lastRenderedPageBreak/>
              <w:t>amino acids are in the P1 and P2 position </w:t>
            </w:r>
          </w:p>
        </w:tc>
        <w:tc>
          <w:tcPr>
            <w:tcW w:w="895" w:type="dxa"/>
            <w:noWrap/>
            <w:hideMark/>
          </w:tcPr>
          <w:p w14:paraId="712DD15A" w14:textId="2B923875" w:rsidR="00C05202" w:rsidRPr="00C05202" w:rsidRDefault="00D6476A">
            <w:r>
              <w:lastRenderedPageBreak/>
              <w:fldChar w:fldCharType="begin"/>
            </w:r>
            <w:r w:rsidR="00E3194C">
              <w:instrText xml:space="preserve"> ADDIN ZOTERO_ITEM CSL_CITATION {"citationID":"8eH5cHt0","properties":{"formattedCitation":"\\super 26\\nosupersub{}","plainCitation":"26","noteIndex":0},"citationItems":[{"id":6397,"uris":["http://zotero.org/users/6494753/items/7ZXRMV39"],"itemData":{"id":6397,"type":"article-journal","abstract":"Cathepsin B is a cysteine protease that normally functions within acidic lysosomes for protein degradation, but in numerous human diseases, cathepsin B translocates to the cytosol having neutral pH where the enzyme activates inﬂammation and cell death. Cathepsin B is active at both the neutral pH 7.2 of the cytosol and the acidic pH 4.6 within lysosomes. We evaluated the hypothesis that cathepsin B may possess pH-dependent cleavage preferences that can be utilized for design of a selective neutral pH inhibitor by (1) analysis of di</w:instrText>
            </w:r>
            <w:r w:rsidR="00E3194C">
              <w:rPr>
                <w:rFonts w:ascii="Cambria Math" w:hAnsi="Cambria Math" w:cs="Cambria Math"/>
              </w:rPr>
              <w:instrText>ﬀ</w:instrText>
            </w:r>
            <w:r w:rsidR="00E3194C">
              <w:instrText xml:space="preserve">erential cathepsin B cleavage proﬁles at neutral pH compared to acidic pH using multiplex substrate proﬁling by mass spectrometry (MSP-MS), (2) design of pH-selective peptide−7amino-4-methylcoumarin (AMC) substrates, and (3) design and validation of Z-Arg-Lysacyloxymethyl ketone (AOMK) as a selective neutral pH inhibitor. Cathepsin B displayed preferences for cleaving peptides with Arg in the P2 position at pH 7.2 and Glu in the P2 position at pH 4.6, represented by its primary dipeptidyl carboxypeptidase and modest endopeptidase activity. These properties led to design of the substrate Z-Arg-Lys−AMC having neutral pH selectivity, and its modiﬁcation with the AOMK warhead to result in the inhibitor Z-Arg-Lys−AOMK. This irreversible inhibitor displays nanomolar potency with 100-fold selectivity for inhibition of cathepsin B at pH 7.2 compared to pH 4.6, shows speciﬁcity for cathepsin B over other cysteine cathepsins, and is cell permeable and inhibits intracellular cathepsin B. These ﬁndings demonstrate that cathepsin B possesses pH-dependent cleavage properties that can lead to development of a potent, neutral pH inhibitor of this enzyme.","container-title":"ACS Chemical Biology","DOI":"10.1021/acschembio.1c00138","ISSN":"1554-8929, 1554-8937","issue":"9","journalAbbreviation":"ACS Chem. Biol.","language":"en","license":"https://creativecommons.org/licenses/by-nc-nd/4.0/","page":"1628-1643","source":"DOI.org (Crossref)","title":"Selective Neutral pH Inhibitor of Cathepsin B Designed Based on Cleavage Preferences at Cytosolic and Lysosomal pH Conditions","volume":"16","author":[{"family":"Yoon","given":"Michael C."},{"family":"Solania","given":"Angelo"},{"family":"Jiang","given":"Zhenze"},{"family":"Christy","given":"Mitchell P."},{"family":"Podvin","given":"Sonia"},{"family":"Mosier","given":"Charles"},{"family":"Lietz","given":"Christopher B."},{"family":"Ito","given":"Gen"},{"family":"Gerwick","given":"William H."},{"family":"Wolan","given":"Dennis W."},{"family":"Hook","given":"Gregory"},{"family":"O’Donoghue","given":"Anthony J."},{"family":"Hook","given":"Vivian"}],"issued":{"date-parts":[["2021",9,17]]}}}],"schema":"https://github.com/citation-style-language/schema/raw/master/csl-citation.json"} </w:instrText>
            </w:r>
            <w:r>
              <w:fldChar w:fldCharType="separate"/>
            </w:r>
            <w:r w:rsidR="00E3194C" w:rsidRPr="00E3194C">
              <w:rPr>
                <w:rFonts w:ascii="Aptos" w:cs="Times New Roman"/>
                <w:vertAlign w:val="superscript"/>
              </w:rPr>
              <w:t>26</w:t>
            </w:r>
            <w:r>
              <w:fldChar w:fldCharType="end"/>
            </w:r>
          </w:p>
        </w:tc>
      </w:tr>
      <w:tr w:rsidR="003F200B" w:rsidRPr="00C05202" w14:paraId="2E757734" w14:textId="77777777" w:rsidTr="00C05202">
        <w:trPr>
          <w:trHeight w:val="680"/>
        </w:trPr>
        <w:tc>
          <w:tcPr>
            <w:tcW w:w="1615" w:type="dxa"/>
            <w:noWrap/>
            <w:hideMark/>
          </w:tcPr>
          <w:p w14:paraId="00517BC1" w14:textId="77777777" w:rsidR="00C05202" w:rsidRPr="00C05202" w:rsidRDefault="00C05202">
            <w:r w:rsidRPr="00C05202">
              <w:t>Cathepsin C</w:t>
            </w:r>
          </w:p>
        </w:tc>
        <w:tc>
          <w:tcPr>
            <w:tcW w:w="2700" w:type="dxa"/>
            <w:noWrap/>
            <w:hideMark/>
          </w:tcPr>
          <w:p w14:paraId="51055BB3" w14:textId="77777777" w:rsidR="00C05202" w:rsidRPr="00C05202" w:rsidRDefault="00C05202">
            <w:r w:rsidRPr="00C05202">
              <w:t>Dipeptidyl aminopeptidase</w:t>
            </w:r>
          </w:p>
        </w:tc>
        <w:tc>
          <w:tcPr>
            <w:tcW w:w="4140" w:type="dxa"/>
            <w:hideMark/>
          </w:tcPr>
          <w:p w14:paraId="559BD1E5" w14:textId="159DAE20" w:rsidR="00C05202" w:rsidRPr="00C05202" w:rsidRDefault="00D6476A">
            <w:r w:rsidRPr="00D6476A">
              <w:t>Removes dipeptides from the N-terminus with broad specificity</w:t>
            </w:r>
          </w:p>
        </w:tc>
        <w:tc>
          <w:tcPr>
            <w:tcW w:w="895" w:type="dxa"/>
            <w:noWrap/>
            <w:hideMark/>
          </w:tcPr>
          <w:p w14:paraId="55D02DAF" w14:textId="5CC077BD" w:rsidR="00C05202" w:rsidRPr="00C05202" w:rsidRDefault="00D6476A">
            <w:r>
              <w:fldChar w:fldCharType="begin"/>
            </w:r>
            <w:r w:rsidR="00E3194C">
              <w:instrText xml:space="preserve"> ADDIN ZOTERO_ITEM CSL_CITATION {"citationID":"9coM7lT6","properties":{"formattedCitation":"\\super 8\\nosupersub{}","plainCitation":"8","noteIndex":0},"citationItems":[{"id":6488,"uris":["http://zotero.org/users/6494753/items/BBUKKP3H"],"itemData":{"id":6488,"type":"article-journal","abstract":"Neuropeptides mediate cell−cell signaling in the nervous and endocrine systems. The neuropeptidome is the spectrum of peptides generated from precursors by proteolysis within dense core secretory vesicles (DCSV). DCSV neuropeptides and contents are released to the extracellular environment where further processing for neuropeptide formation may occur. To assess the DCSV proteolytic capacity for production of neuropeptidomes at intravesicular pH 5.5 and extracellular pH 7.2, neuropeptidomics, proteomics, and protease assays were conducted using chroma</w:instrText>
            </w:r>
            <w:r w:rsidR="00E3194C">
              <w:rPr>
                <w:rFonts w:ascii="Cambria Math" w:hAnsi="Cambria Math" w:cs="Cambria Math"/>
              </w:rPr>
              <w:instrText>ﬃ</w:instrText>
            </w:r>
            <w:r w:rsidR="00E3194C">
              <w:instrText>n granules (CG) puriﬁed from adrenal medulla. CG are an established model of DCSV. The CG neuropeptidome consisted of 1239 unique peptides derived from 15 proneuropeptides that were colocalized with 64 proteases. Distinct CG neuropeptidomes were generated at the internal DCSV pH of 5.5 compared to the extracellular pH of 7.2. Classspeciﬁc protease inhibitors di</w:instrText>
            </w:r>
            <w:r w:rsidR="00E3194C">
              <w:rPr>
                <w:rFonts w:ascii="Cambria Math" w:hAnsi="Cambria Math" w:cs="Cambria Math"/>
              </w:rPr>
              <w:instrText>ﬀ</w:instrText>
            </w:r>
            <w:r w:rsidR="00E3194C">
              <w:instrText xml:space="preserve">erentially regulated neuropeptidome production involving aspartic, cysteine, serine, and metallo proteases. The substrate cleavage properties of CG proteases were assessed by multiplex substrate proﬁling by mass spectrometry (MSP-MS) that uses a synthetic peptide library containing diverse cleavage sites for endopeptidases and exopeptidases. Parallel inhibitor-sensitive cleavages for neuropeptidome production and peptide library proteolysis led to elucidation of six CG proteases involved in neuropeptidome production, represented by cathepsins A, B, C, D, and L and carboxypeptidase E (CPE). The MSP-MS proﬁles of these six enzymes represented the majority of CG proteolytic cleavages utilized for neuropeptidome production. These ﬁndings provide new insight into the DCSV proteolytic system for production of distinct neuropeptidomes at the internal CG pH of 5.5 and at the extracellular pH of 7.2.","container-title":"ACS Chemical Neuroscience","DOI":"10.1021/acschemneuro.1c00133","ISSN":"1948-7193, 1948-7193","issue":"13","journalAbbreviation":"ACS Chem. Neurosci.","language":"en","license":"https://creativecommons.org/licenses/by-nc-nd/4.0/","page":"2385-2398","source":"DOI.org (Crossref)","title":"Differential Neuropeptidomes of Dense Core Secretory Vesicles (DCSV) Produced at Intravesicular and Extracellular pH Conditions by Proteolytic Processing","volume":"12","author":[{"family":"Jiang","given":"Zhenze"},{"family":"Lietz","given":"Christopher B."},{"family":"Podvin","given":"Sonia"},{"family":"Yoon","given":"Michael C."},{"family":"Toneff","given":"Thomas"},{"family":"Hook","given":"Vivian"},{"family":"O’Donoghue","given":"Anthony J."}],"issued":{"date-parts":[["2021",7,7]]}}}],"schema":"https://github.com/citation-style-language/schema/raw/master/csl-citation.json"} </w:instrText>
            </w:r>
            <w:r>
              <w:fldChar w:fldCharType="separate"/>
            </w:r>
            <w:r w:rsidR="00E3194C" w:rsidRPr="00E3194C">
              <w:rPr>
                <w:rFonts w:ascii="Aptos" w:cs="Times New Roman"/>
                <w:vertAlign w:val="superscript"/>
              </w:rPr>
              <w:t>8</w:t>
            </w:r>
            <w:r>
              <w:fldChar w:fldCharType="end"/>
            </w:r>
          </w:p>
        </w:tc>
      </w:tr>
      <w:tr w:rsidR="003F200B" w:rsidRPr="00C05202" w14:paraId="5D8A176D" w14:textId="77777777" w:rsidTr="00C05202">
        <w:trPr>
          <w:trHeight w:val="680"/>
        </w:trPr>
        <w:tc>
          <w:tcPr>
            <w:tcW w:w="1615" w:type="dxa"/>
            <w:noWrap/>
            <w:hideMark/>
          </w:tcPr>
          <w:p w14:paraId="6B6ADD8E" w14:textId="77777777" w:rsidR="00C05202" w:rsidRPr="00C05202" w:rsidRDefault="00C05202">
            <w:r w:rsidRPr="00C05202">
              <w:t>Cathepsin D</w:t>
            </w:r>
          </w:p>
        </w:tc>
        <w:tc>
          <w:tcPr>
            <w:tcW w:w="2700" w:type="dxa"/>
            <w:noWrap/>
            <w:hideMark/>
          </w:tcPr>
          <w:p w14:paraId="7DC27E5A" w14:textId="77777777" w:rsidR="00C05202" w:rsidRPr="00C05202" w:rsidRDefault="00C05202">
            <w:r w:rsidRPr="00C05202">
              <w:t>Endopeptidase</w:t>
            </w:r>
          </w:p>
        </w:tc>
        <w:tc>
          <w:tcPr>
            <w:tcW w:w="4140" w:type="dxa"/>
            <w:hideMark/>
          </w:tcPr>
          <w:p w14:paraId="297646F2" w14:textId="02D10560" w:rsidR="00C05202" w:rsidRPr="00C05202" w:rsidRDefault="00D6476A">
            <w:r w:rsidRPr="00D6476A">
              <w:t>Cleaves between hydrophobic amino acids (e.g. Phe, Leu, Tyr)</w:t>
            </w:r>
          </w:p>
        </w:tc>
        <w:tc>
          <w:tcPr>
            <w:tcW w:w="895" w:type="dxa"/>
            <w:noWrap/>
            <w:hideMark/>
          </w:tcPr>
          <w:p w14:paraId="398C7C52" w14:textId="12EA593B" w:rsidR="00C05202" w:rsidRPr="00C05202" w:rsidRDefault="00D6476A">
            <w:r>
              <w:fldChar w:fldCharType="begin"/>
            </w:r>
            <w:r w:rsidR="00E3194C">
              <w:instrText xml:space="preserve"> ADDIN ZOTERO_ITEM CSL_CITATION {"citationID":"R6bQowVo","properties":{"formattedCitation":"\\super 27\\nosupersub{}","plainCitation":"27","noteIndex":0},"citationItems":[{"id":6554,"uris":["http://zotero.org/users/6494753/items/3ACXRWHR"],"itemData":{"id":6554,"type":"article-journal","abstract":"Purpose: Pancreatic cysts are estimated to be present in 2%–3% of the adult population. Unfortunately, current diagnostics do not accurately distinguish benign cysts from those that can progress into invasive cancer. Misregulated pericellular proteolysis is a hallmark of malignancy, and therefore, we used a global approach to discover protease activities that differentiate benign nonmucinous cysts from premalignant mucinous cysts.","container-title":"Clinical Cancer Research","DOI":"10.1158/1078-0432.CCR-16-2987","ISSN":"1078-0432, 1557-3265","issue":"16","language":"en","page":"4865-4874","source":"DOI.org (Crossref)","title":"Global Protease Activity Profiling Provides Differential Diagnosis of Pancreatic Cysts","volume":"23","author":[{"family":"Ivry","given":"Sam L."},{"family":"Sharib","given":"Jeremy M."},{"family":"Dominguez","given":"Dana A."},{"family":"Roy","given":"Nilotpal"},{"family":"Hatcher","given":"Stacy E."},{"family":"Yip-Schneider","given":"Michele T."},{"family":"Schmidt","given":"C. Max"},{"family":"Brand","given":"Randall E."},{"family":"Park","given":"Walter G."},{"family":"Hebrok","given":"Matthias"},{"family":"Kim","given":"Grace E."},{"family":"O'Donoghue","given":"Anthony J."},{"family":"Kirkwood","given":"Kimberly S."},{"family":"Craik","given":"Charles S."}],"issued":{"date-parts":[["2017",8,15]]}}}],"schema":"https://github.com/citation-style-language/schema/raw/master/csl-citation.json"} </w:instrText>
            </w:r>
            <w:r>
              <w:fldChar w:fldCharType="separate"/>
            </w:r>
            <w:r w:rsidR="00E3194C" w:rsidRPr="00E3194C">
              <w:rPr>
                <w:rFonts w:ascii="Aptos" w:cs="Times New Roman"/>
                <w:vertAlign w:val="superscript"/>
              </w:rPr>
              <w:t>27</w:t>
            </w:r>
            <w:r>
              <w:fldChar w:fldCharType="end"/>
            </w:r>
          </w:p>
        </w:tc>
      </w:tr>
    </w:tbl>
    <w:p w14:paraId="7DF42D90" w14:textId="77777777" w:rsidR="00D973A3" w:rsidRPr="00041BFE" w:rsidRDefault="00D973A3" w:rsidP="00847A89"/>
    <w:sectPr w:rsidR="00D973A3" w:rsidRPr="00041BFE" w:rsidSect="00CF6E3A">
      <w:footerReference w:type="even" r:id="rId32"/>
      <w:footerReference w:type="default" r:id="rId3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0" w:author="O'Donoghue, Anthony" w:date="2024-12-02T18:17:00Z" w:initials="AO">
    <w:p w14:paraId="6F28367B" w14:textId="77777777" w:rsidR="0085213A" w:rsidRDefault="0085213A" w:rsidP="0085213A">
      <w:pPr>
        <w:pStyle w:val="CommentText"/>
      </w:pPr>
      <w:r>
        <w:rPr>
          <w:rStyle w:val="CommentReference"/>
        </w:rPr>
        <w:annotationRef/>
      </w:r>
      <w:r>
        <w:t xml:space="preserve">Not sure this info is necessary here. We almost always have 4 replicates of each sample! </w:t>
      </w:r>
    </w:p>
  </w:comment>
  <w:comment w:id="34" w:author="O'Donoghue, Anthony" w:date="2024-12-02T18:20:00Z" w:initials="AO">
    <w:p w14:paraId="49F54683" w14:textId="77777777" w:rsidR="009665E2" w:rsidRDefault="009665E2" w:rsidP="009665E2">
      <w:pPr>
        <w:pStyle w:val="CommentText"/>
      </w:pPr>
      <w:r>
        <w:rPr>
          <w:rStyle w:val="CommentReference"/>
        </w:rPr>
        <w:annotationRef/>
      </w:r>
      <w:r>
        <w:t>Unclear to me what this means, but fine with keeping it in here if it makes sense!</w:t>
      </w:r>
    </w:p>
  </w:comment>
  <w:comment w:id="109" w:author="O'Donoghue, Anthony" w:date="2024-12-02T18:47:00Z" w:initials="AO">
    <w:p w14:paraId="760CC5F2" w14:textId="77777777" w:rsidR="00972D00" w:rsidRDefault="00972D00" w:rsidP="00972D00">
      <w:pPr>
        <w:pStyle w:val="CommentText"/>
      </w:pPr>
      <w:r>
        <w:rPr>
          <w:rStyle w:val="CommentReference"/>
        </w:rPr>
        <w:annotationRef/>
      </w:r>
      <w:r>
        <w:t>This seems surprisingly low to me!!  Could it be something to do with the search parameters that you chose? Earlier you mentions that 95% of the peptides in the library were found with PEAKS. What are these numbers like for Fragpipe and PD?</w:t>
      </w:r>
    </w:p>
  </w:comment>
  <w:comment w:id="118" w:author="O'Donoghue, Anthony" w:date="2024-12-02T18:49:00Z" w:initials="AO">
    <w:p w14:paraId="632FBA20" w14:textId="77777777" w:rsidR="00921C3C" w:rsidRDefault="00921C3C" w:rsidP="00921C3C">
      <w:pPr>
        <w:pStyle w:val="CommentText"/>
      </w:pPr>
      <w:r>
        <w:rPr>
          <w:rStyle w:val="CommentReference"/>
        </w:rPr>
        <w:annotationRef/>
      </w:r>
      <w:r>
        <w:t>Ok, this may have answered my earlier question.</w:t>
      </w:r>
    </w:p>
  </w:comment>
  <w:comment w:id="148" w:author="O'Donoghue, Anthony" w:date="2024-12-02T18:57:00Z" w:initials="AO">
    <w:p w14:paraId="24A74804" w14:textId="77777777" w:rsidR="00A6221A" w:rsidRDefault="00A6221A" w:rsidP="00A6221A">
      <w:pPr>
        <w:pStyle w:val="CommentText"/>
      </w:pPr>
      <w:r>
        <w:rPr>
          <w:rStyle w:val="CommentReference"/>
        </w:rPr>
        <w:annotationRef/>
      </w:r>
      <w:r>
        <w:t>This is exciting to me as we may have missed some good cleavage sites in the past!! Might be something for a undergraduate student to revisit all of our old data!</w:t>
      </w:r>
    </w:p>
  </w:comment>
  <w:comment w:id="149" w:author="O'Donoghue, Anthony" w:date="2024-12-02T18:58:00Z" w:initials="AO">
    <w:p w14:paraId="017CC45A" w14:textId="77777777" w:rsidR="0090170F" w:rsidRDefault="0090170F" w:rsidP="0090170F">
      <w:pPr>
        <w:pStyle w:val="CommentText"/>
      </w:pPr>
      <w:r>
        <w:rPr>
          <w:rStyle w:val="CommentReference"/>
        </w:rPr>
        <w:annotationRef/>
      </w:r>
      <w:r>
        <w:t>Hmmm!! How was accuracy measured and what was the benchmark?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F28367B" w15:done="0"/>
  <w15:commentEx w15:paraId="49F54683" w15:done="0"/>
  <w15:commentEx w15:paraId="760CC5F2" w15:done="0"/>
  <w15:commentEx w15:paraId="632FBA20" w15:done="0"/>
  <w15:commentEx w15:paraId="24A74804" w15:done="0"/>
  <w15:commentEx w15:paraId="017CC45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BE2EF93" w16cex:dateUtc="2024-12-03T02:17:00Z"/>
  <w16cex:commentExtensible w16cex:durableId="063FBC8E" w16cex:dateUtc="2024-12-03T02:20:00Z"/>
  <w16cex:commentExtensible w16cex:durableId="30154EA4" w16cex:dateUtc="2024-12-03T02:47:00Z"/>
  <w16cex:commentExtensible w16cex:durableId="5A1D3CF3" w16cex:dateUtc="2024-12-03T02:49:00Z"/>
  <w16cex:commentExtensible w16cex:durableId="2DE33931" w16cex:dateUtc="2024-12-03T02:57:00Z"/>
  <w16cex:commentExtensible w16cex:durableId="2F6C6517" w16cex:dateUtc="2024-12-03T02: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F28367B" w16cid:durableId="5BE2EF93"/>
  <w16cid:commentId w16cid:paraId="49F54683" w16cid:durableId="063FBC8E"/>
  <w16cid:commentId w16cid:paraId="760CC5F2" w16cid:durableId="30154EA4"/>
  <w16cid:commentId w16cid:paraId="632FBA20" w16cid:durableId="5A1D3CF3"/>
  <w16cid:commentId w16cid:paraId="24A74804" w16cid:durableId="2DE33931"/>
  <w16cid:commentId w16cid:paraId="017CC45A" w16cid:durableId="2F6C65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0471B0" w14:textId="77777777" w:rsidR="00A65461" w:rsidRDefault="00A65461" w:rsidP="00DA61FA">
      <w:r>
        <w:separator/>
      </w:r>
    </w:p>
  </w:endnote>
  <w:endnote w:type="continuationSeparator" w:id="0">
    <w:p w14:paraId="02830EC1" w14:textId="77777777" w:rsidR="00A65461" w:rsidRDefault="00A65461" w:rsidP="00DA61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73238013"/>
      <w:docPartObj>
        <w:docPartGallery w:val="Page Numbers (Bottom of Page)"/>
        <w:docPartUnique/>
      </w:docPartObj>
    </w:sdtPr>
    <w:sdtContent>
      <w:p w14:paraId="39C54115" w14:textId="4A18CB1D" w:rsidR="00CF6E3A" w:rsidRDefault="00CF6E3A" w:rsidP="00A6170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0D1AAD" w14:textId="77777777" w:rsidR="00CF6E3A" w:rsidRDefault="00CF6E3A" w:rsidP="00CF6E3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79269567"/>
      <w:docPartObj>
        <w:docPartGallery w:val="Page Numbers (Bottom of Page)"/>
        <w:docPartUnique/>
      </w:docPartObj>
    </w:sdtPr>
    <w:sdtContent>
      <w:p w14:paraId="737409F9" w14:textId="77B3023A" w:rsidR="00CF6E3A" w:rsidRDefault="00CF6E3A" w:rsidP="00A6170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3D1D20D" w14:textId="77777777" w:rsidR="00CF6E3A" w:rsidRDefault="00CF6E3A" w:rsidP="00CF6E3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40C430" w14:textId="77777777" w:rsidR="00A65461" w:rsidRDefault="00A65461" w:rsidP="00DA61FA">
      <w:r>
        <w:separator/>
      </w:r>
    </w:p>
  </w:footnote>
  <w:footnote w:type="continuationSeparator" w:id="0">
    <w:p w14:paraId="79A6576D" w14:textId="77777777" w:rsidR="00A65461" w:rsidRDefault="00A65461" w:rsidP="00DA61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213F4"/>
    <w:multiLevelType w:val="hybridMultilevel"/>
    <w:tmpl w:val="740A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2371D4"/>
    <w:multiLevelType w:val="hybridMultilevel"/>
    <w:tmpl w:val="EA78B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BD02B2"/>
    <w:multiLevelType w:val="multilevel"/>
    <w:tmpl w:val="0EF2D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DF08D1"/>
    <w:multiLevelType w:val="hybridMultilevel"/>
    <w:tmpl w:val="F2D2E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0A2898"/>
    <w:multiLevelType w:val="hybridMultilevel"/>
    <w:tmpl w:val="110A2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3C3C3A"/>
    <w:multiLevelType w:val="hybridMultilevel"/>
    <w:tmpl w:val="6464D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212E21"/>
    <w:multiLevelType w:val="hybridMultilevel"/>
    <w:tmpl w:val="0EAAD4C2"/>
    <w:lvl w:ilvl="0" w:tplc="99025F8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4CB5083"/>
    <w:multiLevelType w:val="hybridMultilevel"/>
    <w:tmpl w:val="A5A67494"/>
    <w:lvl w:ilvl="0" w:tplc="E56CFBF4">
      <w:start w:val="1"/>
      <w:numFmt w:val="upp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A95645"/>
    <w:multiLevelType w:val="hybridMultilevel"/>
    <w:tmpl w:val="87C63228"/>
    <w:lvl w:ilvl="0" w:tplc="B31CC636">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1D2AEC"/>
    <w:multiLevelType w:val="hybridMultilevel"/>
    <w:tmpl w:val="1864FBBA"/>
    <w:lvl w:ilvl="0" w:tplc="DEE0E3F6">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5924BE"/>
    <w:multiLevelType w:val="hybridMultilevel"/>
    <w:tmpl w:val="56AEE2D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FAD46C5"/>
    <w:multiLevelType w:val="hybridMultilevel"/>
    <w:tmpl w:val="03704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B1602A"/>
    <w:multiLevelType w:val="hybridMultilevel"/>
    <w:tmpl w:val="97B0D54E"/>
    <w:lvl w:ilvl="0" w:tplc="ED881854">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D0529B4"/>
    <w:multiLevelType w:val="hybridMultilevel"/>
    <w:tmpl w:val="DAC2EA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2B2A82"/>
    <w:multiLevelType w:val="hybridMultilevel"/>
    <w:tmpl w:val="0366D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E46455"/>
    <w:multiLevelType w:val="hybridMultilevel"/>
    <w:tmpl w:val="478EA39E"/>
    <w:lvl w:ilvl="0" w:tplc="C2E0B1E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8F1EFD"/>
    <w:multiLevelType w:val="hybridMultilevel"/>
    <w:tmpl w:val="2EC83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79085632">
    <w:abstractNumId w:val="5"/>
  </w:num>
  <w:num w:numId="2" w16cid:durableId="525409934">
    <w:abstractNumId w:val="12"/>
  </w:num>
  <w:num w:numId="3" w16cid:durableId="615604953">
    <w:abstractNumId w:val="1"/>
  </w:num>
  <w:num w:numId="4" w16cid:durableId="316885757">
    <w:abstractNumId w:val="11"/>
  </w:num>
  <w:num w:numId="5" w16cid:durableId="180096626">
    <w:abstractNumId w:val="13"/>
  </w:num>
  <w:num w:numId="6" w16cid:durableId="2041394605">
    <w:abstractNumId w:val="16"/>
  </w:num>
  <w:num w:numId="7" w16cid:durableId="1086153979">
    <w:abstractNumId w:val="3"/>
  </w:num>
  <w:num w:numId="8" w16cid:durableId="1034307659">
    <w:abstractNumId w:val="4"/>
  </w:num>
  <w:num w:numId="9" w16cid:durableId="241304441">
    <w:abstractNumId w:val="14"/>
  </w:num>
  <w:num w:numId="10" w16cid:durableId="1387726943">
    <w:abstractNumId w:val="15"/>
  </w:num>
  <w:num w:numId="11" w16cid:durableId="1350183842">
    <w:abstractNumId w:val="10"/>
  </w:num>
  <w:num w:numId="12" w16cid:durableId="641466704">
    <w:abstractNumId w:val="2"/>
  </w:num>
  <w:num w:numId="13" w16cid:durableId="1574849049">
    <w:abstractNumId w:val="9"/>
  </w:num>
  <w:num w:numId="14" w16cid:durableId="1345590959">
    <w:abstractNumId w:val="8"/>
  </w:num>
  <w:num w:numId="15" w16cid:durableId="1642342633">
    <w:abstractNumId w:val="0"/>
  </w:num>
  <w:num w:numId="16" w16cid:durableId="2004435264">
    <w:abstractNumId w:val="7"/>
  </w:num>
  <w:num w:numId="17" w16cid:durableId="2683602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Donoghue, Anthony">
    <w15:presenceInfo w15:providerId="AD" w15:userId="S::ajodonoghue@health.ucsd.edu::479948f9-762b-4608-a8e0-02927f81eb52"/>
  </w15:person>
  <w15:person w15:author="Charlie Bayne">
    <w15:presenceInfo w15:providerId="AD" w15:userId="S::chbayne@ucsd.edu::409d1570-4bb6-4bb3-b1b0-72547ad5ce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9"/>
  <w:hideSpellingErrors/>
  <w:hideGrammaticalError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5EF"/>
    <w:rsid w:val="00004A5C"/>
    <w:rsid w:val="00005AB6"/>
    <w:rsid w:val="00007980"/>
    <w:rsid w:val="000110BD"/>
    <w:rsid w:val="0001347F"/>
    <w:rsid w:val="000175EC"/>
    <w:rsid w:val="00021170"/>
    <w:rsid w:val="000223BC"/>
    <w:rsid w:val="00023132"/>
    <w:rsid w:val="00025E56"/>
    <w:rsid w:val="00034B9D"/>
    <w:rsid w:val="00034FD6"/>
    <w:rsid w:val="000354D1"/>
    <w:rsid w:val="00041027"/>
    <w:rsid w:val="00041BFE"/>
    <w:rsid w:val="00041DA9"/>
    <w:rsid w:val="0004574C"/>
    <w:rsid w:val="00047FCB"/>
    <w:rsid w:val="0005160D"/>
    <w:rsid w:val="000532E7"/>
    <w:rsid w:val="00061186"/>
    <w:rsid w:val="0006218D"/>
    <w:rsid w:val="000633B2"/>
    <w:rsid w:val="00064283"/>
    <w:rsid w:val="00064A08"/>
    <w:rsid w:val="000726EB"/>
    <w:rsid w:val="00072F6A"/>
    <w:rsid w:val="000760FC"/>
    <w:rsid w:val="00076E84"/>
    <w:rsid w:val="00082024"/>
    <w:rsid w:val="000842CC"/>
    <w:rsid w:val="000869D8"/>
    <w:rsid w:val="000922B1"/>
    <w:rsid w:val="00094883"/>
    <w:rsid w:val="000979DB"/>
    <w:rsid w:val="00097B23"/>
    <w:rsid w:val="000A1753"/>
    <w:rsid w:val="000A3664"/>
    <w:rsid w:val="000A3A5D"/>
    <w:rsid w:val="000B0B2C"/>
    <w:rsid w:val="000B27AA"/>
    <w:rsid w:val="000B653A"/>
    <w:rsid w:val="000C1745"/>
    <w:rsid w:val="000C27D2"/>
    <w:rsid w:val="000D0A7D"/>
    <w:rsid w:val="000D2189"/>
    <w:rsid w:val="000D4E54"/>
    <w:rsid w:val="000E208E"/>
    <w:rsid w:val="000E2341"/>
    <w:rsid w:val="000E463D"/>
    <w:rsid w:val="000E5197"/>
    <w:rsid w:val="000E6FA3"/>
    <w:rsid w:val="000E764F"/>
    <w:rsid w:val="000F18F7"/>
    <w:rsid w:val="000F5822"/>
    <w:rsid w:val="00106735"/>
    <w:rsid w:val="00107A65"/>
    <w:rsid w:val="00113FB6"/>
    <w:rsid w:val="00114544"/>
    <w:rsid w:val="00123442"/>
    <w:rsid w:val="00124DAF"/>
    <w:rsid w:val="00127318"/>
    <w:rsid w:val="001333F8"/>
    <w:rsid w:val="00133E19"/>
    <w:rsid w:val="00134F26"/>
    <w:rsid w:val="00135F4A"/>
    <w:rsid w:val="00141CD9"/>
    <w:rsid w:val="00141F95"/>
    <w:rsid w:val="00142ECA"/>
    <w:rsid w:val="00145366"/>
    <w:rsid w:val="001467EE"/>
    <w:rsid w:val="001470E0"/>
    <w:rsid w:val="001655EF"/>
    <w:rsid w:val="00167F7A"/>
    <w:rsid w:val="00171749"/>
    <w:rsid w:val="00173408"/>
    <w:rsid w:val="00180855"/>
    <w:rsid w:val="001827F5"/>
    <w:rsid w:val="00183761"/>
    <w:rsid w:val="00183A5C"/>
    <w:rsid w:val="00184F8E"/>
    <w:rsid w:val="00187C7C"/>
    <w:rsid w:val="0019031A"/>
    <w:rsid w:val="00190C83"/>
    <w:rsid w:val="00195E12"/>
    <w:rsid w:val="001A1A4C"/>
    <w:rsid w:val="001A2D0F"/>
    <w:rsid w:val="001A6071"/>
    <w:rsid w:val="001B4418"/>
    <w:rsid w:val="001B456C"/>
    <w:rsid w:val="001B7A5F"/>
    <w:rsid w:val="001C612C"/>
    <w:rsid w:val="001D1E69"/>
    <w:rsid w:val="001D2646"/>
    <w:rsid w:val="001D28EB"/>
    <w:rsid w:val="001D3523"/>
    <w:rsid w:val="001E014C"/>
    <w:rsid w:val="001E22CA"/>
    <w:rsid w:val="001E2F98"/>
    <w:rsid w:val="001E3210"/>
    <w:rsid w:val="001E426F"/>
    <w:rsid w:val="001E550E"/>
    <w:rsid w:val="001F170C"/>
    <w:rsid w:val="001F22BF"/>
    <w:rsid w:val="001F2F29"/>
    <w:rsid w:val="001F302A"/>
    <w:rsid w:val="001F6A3B"/>
    <w:rsid w:val="00200F90"/>
    <w:rsid w:val="00202EFE"/>
    <w:rsid w:val="00203808"/>
    <w:rsid w:val="00203F2F"/>
    <w:rsid w:val="00204CCD"/>
    <w:rsid w:val="002071E6"/>
    <w:rsid w:val="00213823"/>
    <w:rsid w:val="00213EEB"/>
    <w:rsid w:val="00215DF6"/>
    <w:rsid w:val="002224E3"/>
    <w:rsid w:val="002242B1"/>
    <w:rsid w:val="0022623F"/>
    <w:rsid w:val="00231C38"/>
    <w:rsid w:val="00233DD4"/>
    <w:rsid w:val="00234580"/>
    <w:rsid w:val="002368D6"/>
    <w:rsid w:val="002429C3"/>
    <w:rsid w:val="00243C66"/>
    <w:rsid w:val="00244839"/>
    <w:rsid w:val="00244FBF"/>
    <w:rsid w:val="00245167"/>
    <w:rsid w:val="002453A8"/>
    <w:rsid w:val="00245698"/>
    <w:rsid w:val="00247559"/>
    <w:rsid w:val="0025347A"/>
    <w:rsid w:val="00253AC6"/>
    <w:rsid w:val="00261E5E"/>
    <w:rsid w:val="002639F3"/>
    <w:rsid w:val="00273727"/>
    <w:rsid w:val="002742E5"/>
    <w:rsid w:val="0027638E"/>
    <w:rsid w:val="00281084"/>
    <w:rsid w:val="00281BEC"/>
    <w:rsid w:val="00281D8E"/>
    <w:rsid w:val="00282357"/>
    <w:rsid w:val="002829B1"/>
    <w:rsid w:val="0028450C"/>
    <w:rsid w:val="002855BB"/>
    <w:rsid w:val="002866F5"/>
    <w:rsid w:val="002946BD"/>
    <w:rsid w:val="002A5CED"/>
    <w:rsid w:val="002A7104"/>
    <w:rsid w:val="002B0E9E"/>
    <w:rsid w:val="002B50DB"/>
    <w:rsid w:val="002B55E4"/>
    <w:rsid w:val="002B56C7"/>
    <w:rsid w:val="002C2437"/>
    <w:rsid w:val="002C3B73"/>
    <w:rsid w:val="002C3D29"/>
    <w:rsid w:val="002C62AD"/>
    <w:rsid w:val="002D09AC"/>
    <w:rsid w:val="002D1DD3"/>
    <w:rsid w:val="002D23C9"/>
    <w:rsid w:val="002D4AA4"/>
    <w:rsid w:val="002D6AA1"/>
    <w:rsid w:val="002E02B5"/>
    <w:rsid w:val="002E31AB"/>
    <w:rsid w:val="002F0D24"/>
    <w:rsid w:val="002F2819"/>
    <w:rsid w:val="002F2E30"/>
    <w:rsid w:val="002F310F"/>
    <w:rsid w:val="002F43DF"/>
    <w:rsid w:val="002F4418"/>
    <w:rsid w:val="00300DA5"/>
    <w:rsid w:val="003019D7"/>
    <w:rsid w:val="00301C49"/>
    <w:rsid w:val="00311775"/>
    <w:rsid w:val="003129E4"/>
    <w:rsid w:val="00312B51"/>
    <w:rsid w:val="003130F0"/>
    <w:rsid w:val="00313C71"/>
    <w:rsid w:val="00315229"/>
    <w:rsid w:val="00315BCE"/>
    <w:rsid w:val="00315EB7"/>
    <w:rsid w:val="003206C9"/>
    <w:rsid w:val="00321031"/>
    <w:rsid w:val="00324E8A"/>
    <w:rsid w:val="00325251"/>
    <w:rsid w:val="0032684C"/>
    <w:rsid w:val="00327323"/>
    <w:rsid w:val="00327C2A"/>
    <w:rsid w:val="00341B7E"/>
    <w:rsid w:val="00342E35"/>
    <w:rsid w:val="00357470"/>
    <w:rsid w:val="00357C5F"/>
    <w:rsid w:val="003602E9"/>
    <w:rsid w:val="00362890"/>
    <w:rsid w:val="00363D50"/>
    <w:rsid w:val="00366FB1"/>
    <w:rsid w:val="003703F0"/>
    <w:rsid w:val="00370CC6"/>
    <w:rsid w:val="0037317E"/>
    <w:rsid w:val="0037723F"/>
    <w:rsid w:val="00380094"/>
    <w:rsid w:val="00380863"/>
    <w:rsid w:val="00381668"/>
    <w:rsid w:val="00382BFA"/>
    <w:rsid w:val="00382EE5"/>
    <w:rsid w:val="0038344E"/>
    <w:rsid w:val="00385798"/>
    <w:rsid w:val="00385D44"/>
    <w:rsid w:val="0038612E"/>
    <w:rsid w:val="0039073E"/>
    <w:rsid w:val="00393B99"/>
    <w:rsid w:val="00394D10"/>
    <w:rsid w:val="00394F96"/>
    <w:rsid w:val="003971EB"/>
    <w:rsid w:val="003A0D58"/>
    <w:rsid w:val="003A4707"/>
    <w:rsid w:val="003A6A39"/>
    <w:rsid w:val="003B2AA6"/>
    <w:rsid w:val="003B38F8"/>
    <w:rsid w:val="003B3A97"/>
    <w:rsid w:val="003C1A89"/>
    <w:rsid w:val="003C584C"/>
    <w:rsid w:val="003C7099"/>
    <w:rsid w:val="003D1994"/>
    <w:rsid w:val="003D5003"/>
    <w:rsid w:val="003D53C0"/>
    <w:rsid w:val="003D570F"/>
    <w:rsid w:val="003D7241"/>
    <w:rsid w:val="003D7A97"/>
    <w:rsid w:val="003E0C59"/>
    <w:rsid w:val="003E4F25"/>
    <w:rsid w:val="003E6855"/>
    <w:rsid w:val="003E752E"/>
    <w:rsid w:val="003F0C15"/>
    <w:rsid w:val="003F200B"/>
    <w:rsid w:val="003F4813"/>
    <w:rsid w:val="00405279"/>
    <w:rsid w:val="0041017D"/>
    <w:rsid w:val="004111DF"/>
    <w:rsid w:val="00411F1C"/>
    <w:rsid w:val="004140E9"/>
    <w:rsid w:val="0042182F"/>
    <w:rsid w:val="00424482"/>
    <w:rsid w:val="00426092"/>
    <w:rsid w:val="00426824"/>
    <w:rsid w:val="00432203"/>
    <w:rsid w:val="004327D1"/>
    <w:rsid w:val="00440999"/>
    <w:rsid w:val="004415C4"/>
    <w:rsid w:val="004509E1"/>
    <w:rsid w:val="00456881"/>
    <w:rsid w:val="00462B1F"/>
    <w:rsid w:val="004630CF"/>
    <w:rsid w:val="00464613"/>
    <w:rsid w:val="004659CC"/>
    <w:rsid w:val="004672DC"/>
    <w:rsid w:val="00467BB1"/>
    <w:rsid w:val="00470499"/>
    <w:rsid w:val="004715BD"/>
    <w:rsid w:val="00473A54"/>
    <w:rsid w:val="004741EF"/>
    <w:rsid w:val="00480A31"/>
    <w:rsid w:val="00480BB2"/>
    <w:rsid w:val="00480E34"/>
    <w:rsid w:val="00483BF8"/>
    <w:rsid w:val="00485B8B"/>
    <w:rsid w:val="00490534"/>
    <w:rsid w:val="004952E4"/>
    <w:rsid w:val="004A5436"/>
    <w:rsid w:val="004A5545"/>
    <w:rsid w:val="004B51EF"/>
    <w:rsid w:val="004B5992"/>
    <w:rsid w:val="004C0685"/>
    <w:rsid w:val="004C0CD4"/>
    <w:rsid w:val="004C5DE2"/>
    <w:rsid w:val="004D034A"/>
    <w:rsid w:val="004D5EE0"/>
    <w:rsid w:val="004E03C0"/>
    <w:rsid w:val="004E2235"/>
    <w:rsid w:val="004E4E41"/>
    <w:rsid w:val="004E6173"/>
    <w:rsid w:val="004F26D8"/>
    <w:rsid w:val="004F46E7"/>
    <w:rsid w:val="004F54DB"/>
    <w:rsid w:val="004F660C"/>
    <w:rsid w:val="004F6E72"/>
    <w:rsid w:val="005005CA"/>
    <w:rsid w:val="00500623"/>
    <w:rsid w:val="0050174A"/>
    <w:rsid w:val="00501E14"/>
    <w:rsid w:val="0051042F"/>
    <w:rsid w:val="0051085B"/>
    <w:rsid w:val="005130AC"/>
    <w:rsid w:val="0052222B"/>
    <w:rsid w:val="005237EB"/>
    <w:rsid w:val="0052442E"/>
    <w:rsid w:val="00525B98"/>
    <w:rsid w:val="00525FEB"/>
    <w:rsid w:val="00531BD0"/>
    <w:rsid w:val="00532753"/>
    <w:rsid w:val="0053320E"/>
    <w:rsid w:val="005341C9"/>
    <w:rsid w:val="005351BA"/>
    <w:rsid w:val="00535BBE"/>
    <w:rsid w:val="005362F1"/>
    <w:rsid w:val="005408FE"/>
    <w:rsid w:val="005425A7"/>
    <w:rsid w:val="00545438"/>
    <w:rsid w:val="00547201"/>
    <w:rsid w:val="00551AAB"/>
    <w:rsid w:val="005535C2"/>
    <w:rsid w:val="00556757"/>
    <w:rsid w:val="00562D02"/>
    <w:rsid w:val="0057133B"/>
    <w:rsid w:val="00572007"/>
    <w:rsid w:val="005753F8"/>
    <w:rsid w:val="0057643C"/>
    <w:rsid w:val="005770B6"/>
    <w:rsid w:val="00577C57"/>
    <w:rsid w:val="00586053"/>
    <w:rsid w:val="005904FD"/>
    <w:rsid w:val="00596302"/>
    <w:rsid w:val="005A0FAC"/>
    <w:rsid w:val="005A49F9"/>
    <w:rsid w:val="005A4A5A"/>
    <w:rsid w:val="005B054A"/>
    <w:rsid w:val="005B1052"/>
    <w:rsid w:val="005B176F"/>
    <w:rsid w:val="005B2C55"/>
    <w:rsid w:val="005B324E"/>
    <w:rsid w:val="005B64C9"/>
    <w:rsid w:val="005C1D19"/>
    <w:rsid w:val="005C2A6D"/>
    <w:rsid w:val="005C3A8B"/>
    <w:rsid w:val="005C7823"/>
    <w:rsid w:val="005C7E3E"/>
    <w:rsid w:val="005D0570"/>
    <w:rsid w:val="005D2CFE"/>
    <w:rsid w:val="005D3558"/>
    <w:rsid w:val="005D4E4F"/>
    <w:rsid w:val="005D5122"/>
    <w:rsid w:val="005D5CDA"/>
    <w:rsid w:val="005D5FD7"/>
    <w:rsid w:val="005D7A9E"/>
    <w:rsid w:val="005E021D"/>
    <w:rsid w:val="005E0953"/>
    <w:rsid w:val="005E0D0E"/>
    <w:rsid w:val="005E192E"/>
    <w:rsid w:val="005E4DE9"/>
    <w:rsid w:val="005E5879"/>
    <w:rsid w:val="005E76FA"/>
    <w:rsid w:val="005F1D68"/>
    <w:rsid w:val="005F24BE"/>
    <w:rsid w:val="005F505A"/>
    <w:rsid w:val="005F655F"/>
    <w:rsid w:val="005F7A1E"/>
    <w:rsid w:val="0060387C"/>
    <w:rsid w:val="00604AA4"/>
    <w:rsid w:val="00607689"/>
    <w:rsid w:val="00612BA9"/>
    <w:rsid w:val="0061465E"/>
    <w:rsid w:val="0061472B"/>
    <w:rsid w:val="00616263"/>
    <w:rsid w:val="00617FF3"/>
    <w:rsid w:val="006206C9"/>
    <w:rsid w:val="00620CB7"/>
    <w:rsid w:val="00621256"/>
    <w:rsid w:val="00621656"/>
    <w:rsid w:val="00621DAD"/>
    <w:rsid w:val="00623637"/>
    <w:rsid w:val="006240F6"/>
    <w:rsid w:val="00634EAB"/>
    <w:rsid w:val="006359D7"/>
    <w:rsid w:val="0063688C"/>
    <w:rsid w:val="0064426F"/>
    <w:rsid w:val="0064512C"/>
    <w:rsid w:val="0065007F"/>
    <w:rsid w:val="006538EB"/>
    <w:rsid w:val="00654098"/>
    <w:rsid w:val="00656983"/>
    <w:rsid w:val="00656DD7"/>
    <w:rsid w:val="00657589"/>
    <w:rsid w:val="00665618"/>
    <w:rsid w:val="00667E83"/>
    <w:rsid w:val="00676B03"/>
    <w:rsid w:val="006801A4"/>
    <w:rsid w:val="00682B71"/>
    <w:rsid w:val="00684E12"/>
    <w:rsid w:val="00684EFE"/>
    <w:rsid w:val="00687654"/>
    <w:rsid w:val="00692CB6"/>
    <w:rsid w:val="006939C1"/>
    <w:rsid w:val="00694E3B"/>
    <w:rsid w:val="006961C6"/>
    <w:rsid w:val="006965D9"/>
    <w:rsid w:val="006A0DA1"/>
    <w:rsid w:val="006A264F"/>
    <w:rsid w:val="006A3DA4"/>
    <w:rsid w:val="006A6FDF"/>
    <w:rsid w:val="006B3828"/>
    <w:rsid w:val="006C11E5"/>
    <w:rsid w:val="006C149C"/>
    <w:rsid w:val="006C63A4"/>
    <w:rsid w:val="006C7074"/>
    <w:rsid w:val="006D14C1"/>
    <w:rsid w:val="006D1828"/>
    <w:rsid w:val="006D1F23"/>
    <w:rsid w:val="006D290A"/>
    <w:rsid w:val="006D5A6E"/>
    <w:rsid w:val="006D691F"/>
    <w:rsid w:val="006D75E6"/>
    <w:rsid w:val="006E0DC7"/>
    <w:rsid w:val="006E1D3B"/>
    <w:rsid w:val="006E263E"/>
    <w:rsid w:val="006E355C"/>
    <w:rsid w:val="006E3A62"/>
    <w:rsid w:val="006E643B"/>
    <w:rsid w:val="006F0FA7"/>
    <w:rsid w:val="006F2B02"/>
    <w:rsid w:val="006F4F9E"/>
    <w:rsid w:val="006F669F"/>
    <w:rsid w:val="006F6DCF"/>
    <w:rsid w:val="006F7CE3"/>
    <w:rsid w:val="0070128B"/>
    <w:rsid w:val="00702BA6"/>
    <w:rsid w:val="00703CB6"/>
    <w:rsid w:val="00704058"/>
    <w:rsid w:val="00710803"/>
    <w:rsid w:val="007113B1"/>
    <w:rsid w:val="0071423A"/>
    <w:rsid w:val="00717ECB"/>
    <w:rsid w:val="00726ADE"/>
    <w:rsid w:val="00726B24"/>
    <w:rsid w:val="0072721E"/>
    <w:rsid w:val="0073346E"/>
    <w:rsid w:val="007350E2"/>
    <w:rsid w:val="00737108"/>
    <w:rsid w:val="0073715B"/>
    <w:rsid w:val="007408CF"/>
    <w:rsid w:val="00745457"/>
    <w:rsid w:val="0074744E"/>
    <w:rsid w:val="00751FFC"/>
    <w:rsid w:val="007527A3"/>
    <w:rsid w:val="00753EAF"/>
    <w:rsid w:val="00754177"/>
    <w:rsid w:val="007558FB"/>
    <w:rsid w:val="00765049"/>
    <w:rsid w:val="00765912"/>
    <w:rsid w:val="00767B0C"/>
    <w:rsid w:val="00774049"/>
    <w:rsid w:val="0077475E"/>
    <w:rsid w:val="00775960"/>
    <w:rsid w:val="0078014F"/>
    <w:rsid w:val="007808E7"/>
    <w:rsid w:val="007818E1"/>
    <w:rsid w:val="007823FA"/>
    <w:rsid w:val="00783102"/>
    <w:rsid w:val="00783E42"/>
    <w:rsid w:val="00786B56"/>
    <w:rsid w:val="00786FAD"/>
    <w:rsid w:val="007917A3"/>
    <w:rsid w:val="00791827"/>
    <w:rsid w:val="00794745"/>
    <w:rsid w:val="00795576"/>
    <w:rsid w:val="0079623A"/>
    <w:rsid w:val="007A4917"/>
    <w:rsid w:val="007A6E4D"/>
    <w:rsid w:val="007A7E6B"/>
    <w:rsid w:val="007B139F"/>
    <w:rsid w:val="007B24BC"/>
    <w:rsid w:val="007B4274"/>
    <w:rsid w:val="007B56F3"/>
    <w:rsid w:val="007B5744"/>
    <w:rsid w:val="007B7048"/>
    <w:rsid w:val="007B748F"/>
    <w:rsid w:val="007B7845"/>
    <w:rsid w:val="007C005F"/>
    <w:rsid w:val="007C07B6"/>
    <w:rsid w:val="007C07C8"/>
    <w:rsid w:val="007C2821"/>
    <w:rsid w:val="007C56AE"/>
    <w:rsid w:val="007C6670"/>
    <w:rsid w:val="007D06DD"/>
    <w:rsid w:val="007D11E1"/>
    <w:rsid w:val="007E0826"/>
    <w:rsid w:val="007E7F86"/>
    <w:rsid w:val="007F09E4"/>
    <w:rsid w:val="007F0D9F"/>
    <w:rsid w:val="007F1262"/>
    <w:rsid w:val="007F6F00"/>
    <w:rsid w:val="00802900"/>
    <w:rsid w:val="00802A84"/>
    <w:rsid w:val="00804486"/>
    <w:rsid w:val="008102EE"/>
    <w:rsid w:val="00810D5E"/>
    <w:rsid w:val="00813B0B"/>
    <w:rsid w:val="00813E74"/>
    <w:rsid w:val="00820411"/>
    <w:rsid w:val="00821BA1"/>
    <w:rsid w:val="00821EC8"/>
    <w:rsid w:val="00822278"/>
    <w:rsid w:val="00830E43"/>
    <w:rsid w:val="00832E7D"/>
    <w:rsid w:val="00835A99"/>
    <w:rsid w:val="00835ACA"/>
    <w:rsid w:val="00847A89"/>
    <w:rsid w:val="00851252"/>
    <w:rsid w:val="0085213A"/>
    <w:rsid w:val="00857AAF"/>
    <w:rsid w:val="008615A7"/>
    <w:rsid w:val="00864F40"/>
    <w:rsid w:val="00867813"/>
    <w:rsid w:val="008708E7"/>
    <w:rsid w:val="00873290"/>
    <w:rsid w:val="0087357A"/>
    <w:rsid w:val="00874533"/>
    <w:rsid w:val="00875029"/>
    <w:rsid w:val="00876312"/>
    <w:rsid w:val="00876836"/>
    <w:rsid w:val="00890AF4"/>
    <w:rsid w:val="00893312"/>
    <w:rsid w:val="00894096"/>
    <w:rsid w:val="00896BE5"/>
    <w:rsid w:val="008A1ED7"/>
    <w:rsid w:val="008A437F"/>
    <w:rsid w:val="008B4661"/>
    <w:rsid w:val="008C2ED1"/>
    <w:rsid w:val="008C7823"/>
    <w:rsid w:val="008D04AF"/>
    <w:rsid w:val="008D48D7"/>
    <w:rsid w:val="008D6383"/>
    <w:rsid w:val="008D6F2E"/>
    <w:rsid w:val="008D741C"/>
    <w:rsid w:val="008D7FFB"/>
    <w:rsid w:val="008E1867"/>
    <w:rsid w:val="008E1E82"/>
    <w:rsid w:val="008E62CF"/>
    <w:rsid w:val="008E690B"/>
    <w:rsid w:val="008E6F40"/>
    <w:rsid w:val="008F0A0C"/>
    <w:rsid w:val="008F215D"/>
    <w:rsid w:val="008F2C0D"/>
    <w:rsid w:val="008F593C"/>
    <w:rsid w:val="008F7014"/>
    <w:rsid w:val="0090170F"/>
    <w:rsid w:val="00903063"/>
    <w:rsid w:val="00907517"/>
    <w:rsid w:val="009101EB"/>
    <w:rsid w:val="0091296A"/>
    <w:rsid w:val="00914238"/>
    <w:rsid w:val="00920D96"/>
    <w:rsid w:val="00921C3C"/>
    <w:rsid w:val="00922445"/>
    <w:rsid w:val="009237DC"/>
    <w:rsid w:val="00924B59"/>
    <w:rsid w:val="00926DEB"/>
    <w:rsid w:val="009319E3"/>
    <w:rsid w:val="00936CE1"/>
    <w:rsid w:val="00945DF5"/>
    <w:rsid w:val="00946E87"/>
    <w:rsid w:val="00947535"/>
    <w:rsid w:val="00954332"/>
    <w:rsid w:val="00954C35"/>
    <w:rsid w:val="00955E34"/>
    <w:rsid w:val="009606ED"/>
    <w:rsid w:val="009623C1"/>
    <w:rsid w:val="00963544"/>
    <w:rsid w:val="0096443B"/>
    <w:rsid w:val="009647D0"/>
    <w:rsid w:val="00965081"/>
    <w:rsid w:val="009654E7"/>
    <w:rsid w:val="009665E2"/>
    <w:rsid w:val="00967829"/>
    <w:rsid w:val="00970434"/>
    <w:rsid w:val="009726FD"/>
    <w:rsid w:val="00972D00"/>
    <w:rsid w:val="0097361F"/>
    <w:rsid w:val="009749F5"/>
    <w:rsid w:val="009768E1"/>
    <w:rsid w:val="00981C6F"/>
    <w:rsid w:val="00984494"/>
    <w:rsid w:val="00990612"/>
    <w:rsid w:val="00991096"/>
    <w:rsid w:val="00991BF9"/>
    <w:rsid w:val="00992EC6"/>
    <w:rsid w:val="00995330"/>
    <w:rsid w:val="00995BD3"/>
    <w:rsid w:val="0099640E"/>
    <w:rsid w:val="00996773"/>
    <w:rsid w:val="009975B8"/>
    <w:rsid w:val="00997F4D"/>
    <w:rsid w:val="009A21B6"/>
    <w:rsid w:val="009A5EBF"/>
    <w:rsid w:val="009A63A3"/>
    <w:rsid w:val="009A664F"/>
    <w:rsid w:val="009A74A3"/>
    <w:rsid w:val="009B01F4"/>
    <w:rsid w:val="009B2AC1"/>
    <w:rsid w:val="009B302D"/>
    <w:rsid w:val="009B419E"/>
    <w:rsid w:val="009B44C1"/>
    <w:rsid w:val="009B4A5C"/>
    <w:rsid w:val="009B5256"/>
    <w:rsid w:val="009B5638"/>
    <w:rsid w:val="009B5EB0"/>
    <w:rsid w:val="009B5FE1"/>
    <w:rsid w:val="009B6C8C"/>
    <w:rsid w:val="009B7615"/>
    <w:rsid w:val="009B7A69"/>
    <w:rsid w:val="009C02B1"/>
    <w:rsid w:val="009C034A"/>
    <w:rsid w:val="009C0F43"/>
    <w:rsid w:val="009C2F15"/>
    <w:rsid w:val="009C3154"/>
    <w:rsid w:val="009C56D1"/>
    <w:rsid w:val="009C6097"/>
    <w:rsid w:val="009D167D"/>
    <w:rsid w:val="009D3C2D"/>
    <w:rsid w:val="009D3ECD"/>
    <w:rsid w:val="009D7B55"/>
    <w:rsid w:val="009E1AAE"/>
    <w:rsid w:val="009E5959"/>
    <w:rsid w:val="009E60CF"/>
    <w:rsid w:val="009F265E"/>
    <w:rsid w:val="009F2C5C"/>
    <w:rsid w:val="009F77F8"/>
    <w:rsid w:val="00A014AA"/>
    <w:rsid w:val="00A01D83"/>
    <w:rsid w:val="00A03918"/>
    <w:rsid w:val="00A03F44"/>
    <w:rsid w:val="00A043A6"/>
    <w:rsid w:val="00A07955"/>
    <w:rsid w:val="00A10EF5"/>
    <w:rsid w:val="00A12185"/>
    <w:rsid w:val="00A15925"/>
    <w:rsid w:val="00A201A5"/>
    <w:rsid w:val="00A21F00"/>
    <w:rsid w:val="00A22C7F"/>
    <w:rsid w:val="00A25395"/>
    <w:rsid w:val="00A34F2E"/>
    <w:rsid w:val="00A352B2"/>
    <w:rsid w:val="00A3725F"/>
    <w:rsid w:val="00A40699"/>
    <w:rsid w:val="00A45C4E"/>
    <w:rsid w:val="00A523DA"/>
    <w:rsid w:val="00A528AF"/>
    <w:rsid w:val="00A55A4A"/>
    <w:rsid w:val="00A61877"/>
    <w:rsid w:val="00A6221A"/>
    <w:rsid w:val="00A62B28"/>
    <w:rsid w:val="00A65461"/>
    <w:rsid w:val="00A676E3"/>
    <w:rsid w:val="00A67F53"/>
    <w:rsid w:val="00A70039"/>
    <w:rsid w:val="00A81376"/>
    <w:rsid w:val="00A81AEA"/>
    <w:rsid w:val="00A84EED"/>
    <w:rsid w:val="00A9248A"/>
    <w:rsid w:val="00A93694"/>
    <w:rsid w:val="00AA1F1B"/>
    <w:rsid w:val="00AA6497"/>
    <w:rsid w:val="00AB0443"/>
    <w:rsid w:val="00AB1426"/>
    <w:rsid w:val="00AB1AE3"/>
    <w:rsid w:val="00AB65EC"/>
    <w:rsid w:val="00AC090D"/>
    <w:rsid w:val="00AC1566"/>
    <w:rsid w:val="00AC2D8F"/>
    <w:rsid w:val="00AC42C3"/>
    <w:rsid w:val="00AC6054"/>
    <w:rsid w:val="00AD2689"/>
    <w:rsid w:val="00AD2722"/>
    <w:rsid w:val="00AD3A78"/>
    <w:rsid w:val="00AD6AF8"/>
    <w:rsid w:val="00AD6B90"/>
    <w:rsid w:val="00AD79B5"/>
    <w:rsid w:val="00AE1B5F"/>
    <w:rsid w:val="00AE2C5C"/>
    <w:rsid w:val="00AF0514"/>
    <w:rsid w:val="00AF2135"/>
    <w:rsid w:val="00AF278C"/>
    <w:rsid w:val="00AF2AF6"/>
    <w:rsid w:val="00AF4975"/>
    <w:rsid w:val="00AF624A"/>
    <w:rsid w:val="00B021D5"/>
    <w:rsid w:val="00B023F0"/>
    <w:rsid w:val="00B02E0E"/>
    <w:rsid w:val="00B03CAE"/>
    <w:rsid w:val="00B06663"/>
    <w:rsid w:val="00B1027E"/>
    <w:rsid w:val="00B12EE3"/>
    <w:rsid w:val="00B22B0B"/>
    <w:rsid w:val="00B242FD"/>
    <w:rsid w:val="00B25957"/>
    <w:rsid w:val="00B26114"/>
    <w:rsid w:val="00B274A0"/>
    <w:rsid w:val="00B27B06"/>
    <w:rsid w:val="00B3325F"/>
    <w:rsid w:val="00B37BED"/>
    <w:rsid w:val="00B41E5F"/>
    <w:rsid w:val="00B43D47"/>
    <w:rsid w:val="00B47FC3"/>
    <w:rsid w:val="00B52730"/>
    <w:rsid w:val="00B5349A"/>
    <w:rsid w:val="00B54647"/>
    <w:rsid w:val="00B60376"/>
    <w:rsid w:val="00B61060"/>
    <w:rsid w:val="00B66921"/>
    <w:rsid w:val="00B722E8"/>
    <w:rsid w:val="00B72E23"/>
    <w:rsid w:val="00B73B3B"/>
    <w:rsid w:val="00B746D2"/>
    <w:rsid w:val="00B752EB"/>
    <w:rsid w:val="00B77314"/>
    <w:rsid w:val="00B81088"/>
    <w:rsid w:val="00B825DB"/>
    <w:rsid w:val="00B83030"/>
    <w:rsid w:val="00B853E7"/>
    <w:rsid w:val="00B91509"/>
    <w:rsid w:val="00B91568"/>
    <w:rsid w:val="00B92DAE"/>
    <w:rsid w:val="00B938A0"/>
    <w:rsid w:val="00B94C09"/>
    <w:rsid w:val="00B96F00"/>
    <w:rsid w:val="00B974ED"/>
    <w:rsid w:val="00B97A99"/>
    <w:rsid w:val="00BA1B46"/>
    <w:rsid w:val="00BA20EE"/>
    <w:rsid w:val="00BA2EA3"/>
    <w:rsid w:val="00BA4510"/>
    <w:rsid w:val="00BA71DC"/>
    <w:rsid w:val="00BA735F"/>
    <w:rsid w:val="00BA7C62"/>
    <w:rsid w:val="00BA7DF7"/>
    <w:rsid w:val="00BB1822"/>
    <w:rsid w:val="00BB5CD3"/>
    <w:rsid w:val="00BB632B"/>
    <w:rsid w:val="00BB6352"/>
    <w:rsid w:val="00BC1756"/>
    <w:rsid w:val="00BD76A7"/>
    <w:rsid w:val="00BE6054"/>
    <w:rsid w:val="00BE6C78"/>
    <w:rsid w:val="00BF1298"/>
    <w:rsid w:val="00BF381A"/>
    <w:rsid w:val="00BF7F45"/>
    <w:rsid w:val="00C00172"/>
    <w:rsid w:val="00C020D9"/>
    <w:rsid w:val="00C04DA5"/>
    <w:rsid w:val="00C05202"/>
    <w:rsid w:val="00C069F0"/>
    <w:rsid w:val="00C100CC"/>
    <w:rsid w:val="00C11F83"/>
    <w:rsid w:val="00C14199"/>
    <w:rsid w:val="00C14508"/>
    <w:rsid w:val="00C15E45"/>
    <w:rsid w:val="00C20849"/>
    <w:rsid w:val="00C20B44"/>
    <w:rsid w:val="00C25D31"/>
    <w:rsid w:val="00C3069A"/>
    <w:rsid w:val="00C33F44"/>
    <w:rsid w:val="00C36497"/>
    <w:rsid w:val="00C40DD3"/>
    <w:rsid w:val="00C41B23"/>
    <w:rsid w:val="00C427EA"/>
    <w:rsid w:val="00C52FDC"/>
    <w:rsid w:val="00C543E4"/>
    <w:rsid w:val="00C553B4"/>
    <w:rsid w:val="00C55A8D"/>
    <w:rsid w:val="00C56BAC"/>
    <w:rsid w:val="00C62B21"/>
    <w:rsid w:val="00C636FD"/>
    <w:rsid w:val="00C63C37"/>
    <w:rsid w:val="00C67046"/>
    <w:rsid w:val="00C7002C"/>
    <w:rsid w:val="00C702AB"/>
    <w:rsid w:val="00C723DF"/>
    <w:rsid w:val="00C74AE9"/>
    <w:rsid w:val="00C750C8"/>
    <w:rsid w:val="00C75773"/>
    <w:rsid w:val="00C75D48"/>
    <w:rsid w:val="00C7652B"/>
    <w:rsid w:val="00C7777D"/>
    <w:rsid w:val="00C805F7"/>
    <w:rsid w:val="00C80D4B"/>
    <w:rsid w:val="00C819B9"/>
    <w:rsid w:val="00C81CE8"/>
    <w:rsid w:val="00C86240"/>
    <w:rsid w:val="00C90975"/>
    <w:rsid w:val="00C9274B"/>
    <w:rsid w:val="00C92A0B"/>
    <w:rsid w:val="00C92A8D"/>
    <w:rsid w:val="00C94F36"/>
    <w:rsid w:val="00C97CFD"/>
    <w:rsid w:val="00CA00A3"/>
    <w:rsid w:val="00CA0CA4"/>
    <w:rsid w:val="00CA277F"/>
    <w:rsid w:val="00CA695C"/>
    <w:rsid w:val="00CA78FD"/>
    <w:rsid w:val="00CB1CBC"/>
    <w:rsid w:val="00CB25CF"/>
    <w:rsid w:val="00CC3F17"/>
    <w:rsid w:val="00CD35E1"/>
    <w:rsid w:val="00CD384E"/>
    <w:rsid w:val="00CD6BB8"/>
    <w:rsid w:val="00CE204C"/>
    <w:rsid w:val="00CE3393"/>
    <w:rsid w:val="00CE6A3E"/>
    <w:rsid w:val="00CF0D29"/>
    <w:rsid w:val="00CF12E5"/>
    <w:rsid w:val="00CF15FD"/>
    <w:rsid w:val="00CF18B2"/>
    <w:rsid w:val="00CF2A2E"/>
    <w:rsid w:val="00CF3DCB"/>
    <w:rsid w:val="00CF6C31"/>
    <w:rsid w:val="00CF6E3A"/>
    <w:rsid w:val="00D005AF"/>
    <w:rsid w:val="00D01A2C"/>
    <w:rsid w:val="00D02AF5"/>
    <w:rsid w:val="00D062CB"/>
    <w:rsid w:val="00D06FB1"/>
    <w:rsid w:val="00D13103"/>
    <w:rsid w:val="00D136A9"/>
    <w:rsid w:val="00D13C5A"/>
    <w:rsid w:val="00D16FD5"/>
    <w:rsid w:val="00D20834"/>
    <w:rsid w:val="00D22578"/>
    <w:rsid w:val="00D23083"/>
    <w:rsid w:val="00D23DFC"/>
    <w:rsid w:val="00D35837"/>
    <w:rsid w:val="00D40695"/>
    <w:rsid w:val="00D4092A"/>
    <w:rsid w:val="00D45E15"/>
    <w:rsid w:val="00D512A1"/>
    <w:rsid w:val="00D5197C"/>
    <w:rsid w:val="00D55916"/>
    <w:rsid w:val="00D55A90"/>
    <w:rsid w:val="00D6304D"/>
    <w:rsid w:val="00D6476A"/>
    <w:rsid w:val="00D7098F"/>
    <w:rsid w:val="00D71228"/>
    <w:rsid w:val="00D71EB8"/>
    <w:rsid w:val="00D75821"/>
    <w:rsid w:val="00D832C6"/>
    <w:rsid w:val="00D84A26"/>
    <w:rsid w:val="00D84DAB"/>
    <w:rsid w:val="00D866B5"/>
    <w:rsid w:val="00D868D9"/>
    <w:rsid w:val="00D87118"/>
    <w:rsid w:val="00D91CEC"/>
    <w:rsid w:val="00D973A3"/>
    <w:rsid w:val="00D97C01"/>
    <w:rsid w:val="00DA3AF7"/>
    <w:rsid w:val="00DA61FA"/>
    <w:rsid w:val="00DB04E4"/>
    <w:rsid w:val="00DB0ED7"/>
    <w:rsid w:val="00DB38EC"/>
    <w:rsid w:val="00DC167B"/>
    <w:rsid w:val="00DC3DF2"/>
    <w:rsid w:val="00DC40D7"/>
    <w:rsid w:val="00DC4DFE"/>
    <w:rsid w:val="00DC7F30"/>
    <w:rsid w:val="00DD0038"/>
    <w:rsid w:val="00DD074B"/>
    <w:rsid w:val="00DD58D3"/>
    <w:rsid w:val="00DD5FB1"/>
    <w:rsid w:val="00DE3FC0"/>
    <w:rsid w:val="00DE5EBD"/>
    <w:rsid w:val="00DE79C5"/>
    <w:rsid w:val="00DF0BF3"/>
    <w:rsid w:val="00DF1E9E"/>
    <w:rsid w:val="00DF21B3"/>
    <w:rsid w:val="00DF21F2"/>
    <w:rsid w:val="00DF37E1"/>
    <w:rsid w:val="00DF5A84"/>
    <w:rsid w:val="00DF6965"/>
    <w:rsid w:val="00E00725"/>
    <w:rsid w:val="00E04EEF"/>
    <w:rsid w:val="00E13BDF"/>
    <w:rsid w:val="00E143F8"/>
    <w:rsid w:val="00E14F7A"/>
    <w:rsid w:val="00E16838"/>
    <w:rsid w:val="00E16F89"/>
    <w:rsid w:val="00E174F5"/>
    <w:rsid w:val="00E17BAA"/>
    <w:rsid w:val="00E17CDA"/>
    <w:rsid w:val="00E220B8"/>
    <w:rsid w:val="00E258D8"/>
    <w:rsid w:val="00E2715B"/>
    <w:rsid w:val="00E27BCF"/>
    <w:rsid w:val="00E315D1"/>
    <w:rsid w:val="00E3167C"/>
    <w:rsid w:val="00E3194C"/>
    <w:rsid w:val="00E32B25"/>
    <w:rsid w:val="00E346DA"/>
    <w:rsid w:val="00E35CEA"/>
    <w:rsid w:val="00E40B9C"/>
    <w:rsid w:val="00E40C63"/>
    <w:rsid w:val="00E516D8"/>
    <w:rsid w:val="00E5209E"/>
    <w:rsid w:val="00E533B8"/>
    <w:rsid w:val="00E54B49"/>
    <w:rsid w:val="00E56009"/>
    <w:rsid w:val="00E64400"/>
    <w:rsid w:val="00E64827"/>
    <w:rsid w:val="00E663F0"/>
    <w:rsid w:val="00E673A2"/>
    <w:rsid w:val="00E6765A"/>
    <w:rsid w:val="00E73BCD"/>
    <w:rsid w:val="00E75891"/>
    <w:rsid w:val="00E76AF3"/>
    <w:rsid w:val="00E77EFF"/>
    <w:rsid w:val="00E81095"/>
    <w:rsid w:val="00E838BE"/>
    <w:rsid w:val="00E85EFA"/>
    <w:rsid w:val="00E874C3"/>
    <w:rsid w:val="00E9158F"/>
    <w:rsid w:val="00E92335"/>
    <w:rsid w:val="00E94F3F"/>
    <w:rsid w:val="00EA140A"/>
    <w:rsid w:val="00EA36D4"/>
    <w:rsid w:val="00EB0D81"/>
    <w:rsid w:val="00EB0E14"/>
    <w:rsid w:val="00EB12F4"/>
    <w:rsid w:val="00EB1B55"/>
    <w:rsid w:val="00EB2BE3"/>
    <w:rsid w:val="00EB4F93"/>
    <w:rsid w:val="00EB547F"/>
    <w:rsid w:val="00EB58F7"/>
    <w:rsid w:val="00EC317F"/>
    <w:rsid w:val="00EC71F0"/>
    <w:rsid w:val="00ED1765"/>
    <w:rsid w:val="00ED36E3"/>
    <w:rsid w:val="00ED6662"/>
    <w:rsid w:val="00ED7DCB"/>
    <w:rsid w:val="00EE2269"/>
    <w:rsid w:val="00EE6A2D"/>
    <w:rsid w:val="00EF1465"/>
    <w:rsid w:val="00EF1F0E"/>
    <w:rsid w:val="00EF2CF4"/>
    <w:rsid w:val="00EF3632"/>
    <w:rsid w:val="00EF62B3"/>
    <w:rsid w:val="00EF7FBF"/>
    <w:rsid w:val="00F015AE"/>
    <w:rsid w:val="00F041AC"/>
    <w:rsid w:val="00F127AE"/>
    <w:rsid w:val="00F150EF"/>
    <w:rsid w:val="00F16275"/>
    <w:rsid w:val="00F1679E"/>
    <w:rsid w:val="00F26AD2"/>
    <w:rsid w:val="00F27C85"/>
    <w:rsid w:val="00F353A6"/>
    <w:rsid w:val="00F368C6"/>
    <w:rsid w:val="00F40671"/>
    <w:rsid w:val="00F41353"/>
    <w:rsid w:val="00F4397C"/>
    <w:rsid w:val="00F47255"/>
    <w:rsid w:val="00F501DB"/>
    <w:rsid w:val="00F5225F"/>
    <w:rsid w:val="00F5611D"/>
    <w:rsid w:val="00F5650F"/>
    <w:rsid w:val="00F5745F"/>
    <w:rsid w:val="00F5752C"/>
    <w:rsid w:val="00F57D89"/>
    <w:rsid w:val="00F63871"/>
    <w:rsid w:val="00F712C2"/>
    <w:rsid w:val="00F76498"/>
    <w:rsid w:val="00F7673D"/>
    <w:rsid w:val="00F80B91"/>
    <w:rsid w:val="00F84196"/>
    <w:rsid w:val="00F85249"/>
    <w:rsid w:val="00F854A8"/>
    <w:rsid w:val="00F87E71"/>
    <w:rsid w:val="00F87F42"/>
    <w:rsid w:val="00F87FE0"/>
    <w:rsid w:val="00F94A1B"/>
    <w:rsid w:val="00F96741"/>
    <w:rsid w:val="00FA1771"/>
    <w:rsid w:val="00FA2236"/>
    <w:rsid w:val="00FA34C4"/>
    <w:rsid w:val="00FA491D"/>
    <w:rsid w:val="00FA5AA1"/>
    <w:rsid w:val="00FA6846"/>
    <w:rsid w:val="00FB4096"/>
    <w:rsid w:val="00FB471A"/>
    <w:rsid w:val="00FB58AD"/>
    <w:rsid w:val="00FB75C1"/>
    <w:rsid w:val="00FC0F9C"/>
    <w:rsid w:val="00FC1DD3"/>
    <w:rsid w:val="00FC3B59"/>
    <w:rsid w:val="00FC42E3"/>
    <w:rsid w:val="00FD38CB"/>
    <w:rsid w:val="00FE7016"/>
    <w:rsid w:val="00FF013E"/>
    <w:rsid w:val="00FF2738"/>
    <w:rsid w:val="00FF35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D86F9"/>
  <w15:chartTrackingRefBased/>
  <w15:docId w15:val="{9AC717BA-C174-1641-BC0A-4AAC896AD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55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655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655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655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655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655E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55E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55E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55E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55E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655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655E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655E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55E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55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55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55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55EF"/>
    <w:rPr>
      <w:rFonts w:eastAsiaTheme="majorEastAsia" w:cstheme="majorBidi"/>
      <w:color w:val="272727" w:themeColor="text1" w:themeTint="D8"/>
    </w:rPr>
  </w:style>
  <w:style w:type="paragraph" w:styleId="Title">
    <w:name w:val="Title"/>
    <w:basedOn w:val="Normal"/>
    <w:next w:val="Normal"/>
    <w:link w:val="TitleChar"/>
    <w:uiPriority w:val="10"/>
    <w:qFormat/>
    <w:rsid w:val="001655E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55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55E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55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55E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655EF"/>
    <w:rPr>
      <w:i/>
      <w:iCs/>
      <w:color w:val="404040" w:themeColor="text1" w:themeTint="BF"/>
    </w:rPr>
  </w:style>
  <w:style w:type="paragraph" w:styleId="ListParagraph">
    <w:name w:val="List Paragraph"/>
    <w:basedOn w:val="Normal"/>
    <w:uiPriority w:val="34"/>
    <w:qFormat/>
    <w:rsid w:val="001655EF"/>
    <w:pPr>
      <w:ind w:left="720"/>
      <w:contextualSpacing/>
    </w:pPr>
  </w:style>
  <w:style w:type="character" w:styleId="IntenseEmphasis">
    <w:name w:val="Intense Emphasis"/>
    <w:basedOn w:val="DefaultParagraphFont"/>
    <w:uiPriority w:val="21"/>
    <w:qFormat/>
    <w:rsid w:val="001655EF"/>
    <w:rPr>
      <w:i/>
      <w:iCs/>
      <w:color w:val="0F4761" w:themeColor="accent1" w:themeShade="BF"/>
    </w:rPr>
  </w:style>
  <w:style w:type="paragraph" w:styleId="IntenseQuote">
    <w:name w:val="Intense Quote"/>
    <w:basedOn w:val="Normal"/>
    <w:next w:val="Normal"/>
    <w:link w:val="IntenseQuoteChar"/>
    <w:uiPriority w:val="30"/>
    <w:qFormat/>
    <w:rsid w:val="001655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55EF"/>
    <w:rPr>
      <w:i/>
      <w:iCs/>
      <w:color w:val="0F4761" w:themeColor="accent1" w:themeShade="BF"/>
    </w:rPr>
  </w:style>
  <w:style w:type="character" w:styleId="IntenseReference">
    <w:name w:val="Intense Reference"/>
    <w:basedOn w:val="DefaultParagraphFont"/>
    <w:uiPriority w:val="32"/>
    <w:qFormat/>
    <w:rsid w:val="001655EF"/>
    <w:rPr>
      <w:b/>
      <w:bCs/>
      <w:smallCaps/>
      <w:color w:val="0F4761" w:themeColor="accent1" w:themeShade="BF"/>
      <w:spacing w:val="5"/>
    </w:rPr>
  </w:style>
  <w:style w:type="paragraph" w:styleId="Header">
    <w:name w:val="header"/>
    <w:basedOn w:val="Normal"/>
    <w:link w:val="HeaderChar"/>
    <w:uiPriority w:val="99"/>
    <w:unhideWhenUsed/>
    <w:rsid w:val="00DA61FA"/>
    <w:pPr>
      <w:tabs>
        <w:tab w:val="center" w:pos="4680"/>
        <w:tab w:val="right" w:pos="9360"/>
      </w:tabs>
    </w:pPr>
  </w:style>
  <w:style w:type="character" w:customStyle="1" w:styleId="HeaderChar">
    <w:name w:val="Header Char"/>
    <w:basedOn w:val="DefaultParagraphFont"/>
    <w:link w:val="Header"/>
    <w:uiPriority w:val="99"/>
    <w:rsid w:val="00DA61FA"/>
  </w:style>
  <w:style w:type="paragraph" w:styleId="Footer">
    <w:name w:val="footer"/>
    <w:basedOn w:val="Normal"/>
    <w:link w:val="FooterChar"/>
    <w:uiPriority w:val="99"/>
    <w:unhideWhenUsed/>
    <w:rsid w:val="00DA61FA"/>
    <w:pPr>
      <w:tabs>
        <w:tab w:val="center" w:pos="4680"/>
        <w:tab w:val="right" w:pos="9360"/>
      </w:tabs>
    </w:pPr>
  </w:style>
  <w:style w:type="character" w:customStyle="1" w:styleId="FooterChar">
    <w:name w:val="Footer Char"/>
    <w:basedOn w:val="DefaultParagraphFont"/>
    <w:link w:val="Footer"/>
    <w:uiPriority w:val="99"/>
    <w:rsid w:val="00DA61FA"/>
  </w:style>
  <w:style w:type="character" w:styleId="Hyperlink">
    <w:name w:val="Hyperlink"/>
    <w:basedOn w:val="DefaultParagraphFont"/>
    <w:uiPriority w:val="99"/>
    <w:unhideWhenUsed/>
    <w:rsid w:val="00EF2CF4"/>
    <w:rPr>
      <w:color w:val="467886" w:themeColor="hyperlink"/>
      <w:u w:val="single"/>
    </w:rPr>
  </w:style>
  <w:style w:type="character" w:styleId="UnresolvedMention">
    <w:name w:val="Unresolved Mention"/>
    <w:basedOn w:val="DefaultParagraphFont"/>
    <w:uiPriority w:val="99"/>
    <w:semiHidden/>
    <w:unhideWhenUsed/>
    <w:rsid w:val="00EF2CF4"/>
    <w:rPr>
      <w:color w:val="605E5C"/>
      <w:shd w:val="clear" w:color="auto" w:fill="E1DFDD"/>
    </w:rPr>
  </w:style>
  <w:style w:type="character" w:styleId="FollowedHyperlink">
    <w:name w:val="FollowedHyperlink"/>
    <w:basedOn w:val="DefaultParagraphFont"/>
    <w:uiPriority w:val="99"/>
    <w:semiHidden/>
    <w:unhideWhenUsed/>
    <w:rsid w:val="00EF2CF4"/>
    <w:rPr>
      <w:color w:val="96607D" w:themeColor="followedHyperlink"/>
      <w:u w:val="single"/>
    </w:rPr>
  </w:style>
  <w:style w:type="paragraph" w:styleId="NormalWeb">
    <w:name w:val="Normal (Web)"/>
    <w:basedOn w:val="Normal"/>
    <w:uiPriority w:val="99"/>
    <w:unhideWhenUsed/>
    <w:rsid w:val="00F87FE0"/>
    <w:pPr>
      <w:spacing w:before="100" w:beforeAutospacing="1" w:after="100" w:afterAutospacing="1"/>
    </w:pPr>
    <w:rPr>
      <w:rFonts w:ascii="Times New Roman" w:eastAsia="Times New Roman" w:hAnsi="Times New Roman" w:cs="Times New Roman"/>
    </w:rPr>
  </w:style>
  <w:style w:type="paragraph" w:styleId="Bibliography">
    <w:name w:val="Bibliography"/>
    <w:basedOn w:val="Normal"/>
    <w:next w:val="Normal"/>
    <w:uiPriority w:val="37"/>
    <w:unhideWhenUsed/>
    <w:rsid w:val="00041BFE"/>
    <w:pPr>
      <w:tabs>
        <w:tab w:val="left" w:pos="380"/>
      </w:tabs>
      <w:spacing w:line="480" w:lineRule="auto"/>
      <w:ind w:left="384" w:hanging="384"/>
    </w:pPr>
  </w:style>
  <w:style w:type="paragraph" w:styleId="Revision">
    <w:name w:val="Revision"/>
    <w:hidden/>
    <w:uiPriority w:val="99"/>
    <w:semiHidden/>
    <w:rsid w:val="00AE2C5C"/>
  </w:style>
  <w:style w:type="character" w:styleId="CommentReference">
    <w:name w:val="annotation reference"/>
    <w:basedOn w:val="DefaultParagraphFont"/>
    <w:uiPriority w:val="99"/>
    <w:semiHidden/>
    <w:unhideWhenUsed/>
    <w:rsid w:val="00765049"/>
    <w:rPr>
      <w:sz w:val="16"/>
      <w:szCs w:val="16"/>
    </w:rPr>
  </w:style>
  <w:style w:type="paragraph" w:styleId="CommentText">
    <w:name w:val="annotation text"/>
    <w:basedOn w:val="Normal"/>
    <w:link w:val="CommentTextChar"/>
    <w:uiPriority w:val="99"/>
    <w:unhideWhenUsed/>
    <w:rsid w:val="00765049"/>
    <w:rPr>
      <w:sz w:val="20"/>
      <w:szCs w:val="20"/>
    </w:rPr>
  </w:style>
  <w:style w:type="character" w:customStyle="1" w:styleId="CommentTextChar">
    <w:name w:val="Comment Text Char"/>
    <w:basedOn w:val="DefaultParagraphFont"/>
    <w:link w:val="CommentText"/>
    <w:uiPriority w:val="99"/>
    <w:rsid w:val="00765049"/>
    <w:rPr>
      <w:sz w:val="20"/>
      <w:szCs w:val="20"/>
    </w:rPr>
  </w:style>
  <w:style w:type="paragraph" w:styleId="CommentSubject">
    <w:name w:val="annotation subject"/>
    <w:basedOn w:val="CommentText"/>
    <w:next w:val="CommentText"/>
    <w:link w:val="CommentSubjectChar"/>
    <w:uiPriority w:val="99"/>
    <w:semiHidden/>
    <w:unhideWhenUsed/>
    <w:rsid w:val="00765049"/>
    <w:rPr>
      <w:b/>
      <w:bCs/>
    </w:rPr>
  </w:style>
  <w:style w:type="character" w:customStyle="1" w:styleId="CommentSubjectChar">
    <w:name w:val="Comment Subject Char"/>
    <w:basedOn w:val="CommentTextChar"/>
    <w:link w:val="CommentSubject"/>
    <w:uiPriority w:val="99"/>
    <w:semiHidden/>
    <w:rsid w:val="00765049"/>
    <w:rPr>
      <w:b/>
      <w:bCs/>
      <w:sz w:val="20"/>
      <w:szCs w:val="20"/>
    </w:rPr>
  </w:style>
  <w:style w:type="paragraph" w:styleId="HTMLPreformatted">
    <w:name w:val="HTML Preformatted"/>
    <w:basedOn w:val="Normal"/>
    <w:link w:val="HTMLPreformattedChar"/>
    <w:uiPriority w:val="99"/>
    <w:semiHidden/>
    <w:unhideWhenUsed/>
    <w:rsid w:val="00AD3A78"/>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D3A78"/>
    <w:rPr>
      <w:rFonts w:ascii="Consolas" w:hAnsi="Consolas"/>
      <w:sz w:val="20"/>
      <w:szCs w:val="20"/>
    </w:rPr>
  </w:style>
  <w:style w:type="character" w:styleId="LineNumber">
    <w:name w:val="line number"/>
    <w:basedOn w:val="DefaultParagraphFont"/>
    <w:uiPriority w:val="99"/>
    <w:semiHidden/>
    <w:unhideWhenUsed/>
    <w:rsid w:val="00CF6E3A"/>
  </w:style>
  <w:style w:type="character" w:styleId="PageNumber">
    <w:name w:val="page number"/>
    <w:basedOn w:val="DefaultParagraphFont"/>
    <w:uiPriority w:val="99"/>
    <w:semiHidden/>
    <w:unhideWhenUsed/>
    <w:rsid w:val="00CF6E3A"/>
  </w:style>
  <w:style w:type="character" w:styleId="Mention">
    <w:name w:val="Mention"/>
    <w:basedOn w:val="DefaultParagraphFont"/>
    <w:uiPriority w:val="99"/>
    <w:unhideWhenUsed/>
    <w:rsid w:val="007A4917"/>
    <w:rPr>
      <w:color w:val="2B579A"/>
      <w:shd w:val="clear" w:color="auto" w:fill="E1DFDD"/>
    </w:rPr>
  </w:style>
  <w:style w:type="character" w:styleId="PlaceholderText">
    <w:name w:val="Placeholder Text"/>
    <w:basedOn w:val="DefaultParagraphFont"/>
    <w:uiPriority w:val="99"/>
    <w:semiHidden/>
    <w:rsid w:val="002B0E9E"/>
    <w:rPr>
      <w:color w:val="666666"/>
    </w:rPr>
  </w:style>
  <w:style w:type="table" w:styleId="TableGrid">
    <w:name w:val="Table Grid"/>
    <w:basedOn w:val="TableNormal"/>
    <w:uiPriority w:val="39"/>
    <w:rsid w:val="00C052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293998">
      <w:bodyDiv w:val="1"/>
      <w:marLeft w:val="0"/>
      <w:marRight w:val="0"/>
      <w:marTop w:val="0"/>
      <w:marBottom w:val="0"/>
      <w:divBdr>
        <w:top w:val="none" w:sz="0" w:space="0" w:color="auto"/>
        <w:left w:val="none" w:sz="0" w:space="0" w:color="auto"/>
        <w:bottom w:val="none" w:sz="0" w:space="0" w:color="auto"/>
        <w:right w:val="none" w:sz="0" w:space="0" w:color="auto"/>
      </w:divBdr>
    </w:div>
    <w:div w:id="29426933">
      <w:bodyDiv w:val="1"/>
      <w:marLeft w:val="0"/>
      <w:marRight w:val="0"/>
      <w:marTop w:val="0"/>
      <w:marBottom w:val="0"/>
      <w:divBdr>
        <w:top w:val="none" w:sz="0" w:space="0" w:color="auto"/>
        <w:left w:val="none" w:sz="0" w:space="0" w:color="auto"/>
        <w:bottom w:val="none" w:sz="0" w:space="0" w:color="auto"/>
        <w:right w:val="none" w:sz="0" w:space="0" w:color="auto"/>
      </w:divBdr>
    </w:div>
    <w:div w:id="92093332">
      <w:bodyDiv w:val="1"/>
      <w:marLeft w:val="0"/>
      <w:marRight w:val="0"/>
      <w:marTop w:val="0"/>
      <w:marBottom w:val="0"/>
      <w:divBdr>
        <w:top w:val="none" w:sz="0" w:space="0" w:color="auto"/>
        <w:left w:val="none" w:sz="0" w:space="0" w:color="auto"/>
        <w:bottom w:val="none" w:sz="0" w:space="0" w:color="auto"/>
        <w:right w:val="none" w:sz="0" w:space="0" w:color="auto"/>
      </w:divBdr>
    </w:div>
    <w:div w:id="103883753">
      <w:bodyDiv w:val="1"/>
      <w:marLeft w:val="0"/>
      <w:marRight w:val="0"/>
      <w:marTop w:val="0"/>
      <w:marBottom w:val="0"/>
      <w:divBdr>
        <w:top w:val="none" w:sz="0" w:space="0" w:color="auto"/>
        <w:left w:val="none" w:sz="0" w:space="0" w:color="auto"/>
        <w:bottom w:val="none" w:sz="0" w:space="0" w:color="auto"/>
        <w:right w:val="none" w:sz="0" w:space="0" w:color="auto"/>
      </w:divBdr>
    </w:div>
    <w:div w:id="262307340">
      <w:bodyDiv w:val="1"/>
      <w:marLeft w:val="0"/>
      <w:marRight w:val="0"/>
      <w:marTop w:val="0"/>
      <w:marBottom w:val="0"/>
      <w:divBdr>
        <w:top w:val="none" w:sz="0" w:space="0" w:color="auto"/>
        <w:left w:val="none" w:sz="0" w:space="0" w:color="auto"/>
        <w:bottom w:val="none" w:sz="0" w:space="0" w:color="auto"/>
        <w:right w:val="none" w:sz="0" w:space="0" w:color="auto"/>
      </w:divBdr>
    </w:div>
    <w:div w:id="271011992">
      <w:bodyDiv w:val="1"/>
      <w:marLeft w:val="0"/>
      <w:marRight w:val="0"/>
      <w:marTop w:val="0"/>
      <w:marBottom w:val="0"/>
      <w:divBdr>
        <w:top w:val="none" w:sz="0" w:space="0" w:color="auto"/>
        <w:left w:val="none" w:sz="0" w:space="0" w:color="auto"/>
        <w:bottom w:val="none" w:sz="0" w:space="0" w:color="auto"/>
        <w:right w:val="none" w:sz="0" w:space="0" w:color="auto"/>
      </w:divBdr>
    </w:div>
    <w:div w:id="324671647">
      <w:bodyDiv w:val="1"/>
      <w:marLeft w:val="0"/>
      <w:marRight w:val="0"/>
      <w:marTop w:val="0"/>
      <w:marBottom w:val="0"/>
      <w:divBdr>
        <w:top w:val="none" w:sz="0" w:space="0" w:color="auto"/>
        <w:left w:val="none" w:sz="0" w:space="0" w:color="auto"/>
        <w:bottom w:val="none" w:sz="0" w:space="0" w:color="auto"/>
        <w:right w:val="none" w:sz="0" w:space="0" w:color="auto"/>
      </w:divBdr>
      <w:divsChild>
        <w:div w:id="1539514249">
          <w:marLeft w:val="0"/>
          <w:marRight w:val="0"/>
          <w:marTop w:val="0"/>
          <w:marBottom w:val="0"/>
          <w:divBdr>
            <w:top w:val="none" w:sz="0" w:space="0" w:color="auto"/>
            <w:left w:val="none" w:sz="0" w:space="0" w:color="auto"/>
            <w:bottom w:val="none" w:sz="0" w:space="0" w:color="auto"/>
            <w:right w:val="none" w:sz="0" w:space="0" w:color="auto"/>
          </w:divBdr>
          <w:divsChild>
            <w:div w:id="514734013">
              <w:marLeft w:val="0"/>
              <w:marRight w:val="0"/>
              <w:marTop w:val="0"/>
              <w:marBottom w:val="0"/>
              <w:divBdr>
                <w:top w:val="none" w:sz="0" w:space="0" w:color="auto"/>
                <w:left w:val="none" w:sz="0" w:space="0" w:color="auto"/>
                <w:bottom w:val="none" w:sz="0" w:space="0" w:color="auto"/>
                <w:right w:val="none" w:sz="0" w:space="0" w:color="auto"/>
              </w:divBdr>
              <w:divsChild>
                <w:div w:id="1976519930">
                  <w:marLeft w:val="0"/>
                  <w:marRight w:val="0"/>
                  <w:marTop w:val="0"/>
                  <w:marBottom w:val="0"/>
                  <w:divBdr>
                    <w:top w:val="none" w:sz="0" w:space="0" w:color="auto"/>
                    <w:left w:val="none" w:sz="0" w:space="0" w:color="auto"/>
                    <w:bottom w:val="none" w:sz="0" w:space="0" w:color="auto"/>
                    <w:right w:val="none" w:sz="0" w:space="0" w:color="auto"/>
                  </w:divBdr>
                  <w:divsChild>
                    <w:div w:id="13072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70056">
          <w:marLeft w:val="0"/>
          <w:marRight w:val="0"/>
          <w:marTop w:val="0"/>
          <w:marBottom w:val="0"/>
          <w:divBdr>
            <w:top w:val="none" w:sz="0" w:space="0" w:color="auto"/>
            <w:left w:val="none" w:sz="0" w:space="0" w:color="auto"/>
            <w:bottom w:val="none" w:sz="0" w:space="0" w:color="auto"/>
            <w:right w:val="none" w:sz="0" w:space="0" w:color="auto"/>
          </w:divBdr>
          <w:divsChild>
            <w:div w:id="2010012688">
              <w:marLeft w:val="0"/>
              <w:marRight w:val="0"/>
              <w:marTop w:val="0"/>
              <w:marBottom w:val="0"/>
              <w:divBdr>
                <w:top w:val="none" w:sz="0" w:space="0" w:color="auto"/>
                <w:left w:val="none" w:sz="0" w:space="0" w:color="auto"/>
                <w:bottom w:val="none" w:sz="0" w:space="0" w:color="auto"/>
                <w:right w:val="none" w:sz="0" w:space="0" w:color="auto"/>
              </w:divBdr>
              <w:divsChild>
                <w:div w:id="1909916588">
                  <w:marLeft w:val="0"/>
                  <w:marRight w:val="0"/>
                  <w:marTop w:val="0"/>
                  <w:marBottom w:val="0"/>
                  <w:divBdr>
                    <w:top w:val="none" w:sz="0" w:space="0" w:color="auto"/>
                    <w:left w:val="none" w:sz="0" w:space="0" w:color="auto"/>
                    <w:bottom w:val="none" w:sz="0" w:space="0" w:color="auto"/>
                    <w:right w:val="none" w:sz="0" w:space="0" w:color="auto"/>
                  </w:divBdr>
                  <w:divsChild>
                    <w:div w:id="142437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809252">
      <w:bodyDiv w:val="1"/>
      <w:marLeft w:val="0"/>
      <w:marRight w:val="0"/>
      <w:marTop w:val="0"/>
      <w:marBottom w:val="0"/>
      <w:divBdr>
        <w:top w:val="none" w:sz="0" w:space="0" w:color="auto"/>
        <w:left w:val="none" w:sz="0" w:space="0" w:color="auto"/>
        <w:bottom w:val="none" w:sz="0" w:space="0" w:color="auto"/>
        <w:right w:val="none" w:sz="0" w:space="0" w:color="auto"/>
      </w:divBdr>
    </w:div>
    <w:div w:id="397023213">
      <w:bodyDiv w:val="1"/>
      <w:marLeft w:val="0"/>
      <w:marRight w:val="0"/>
      <w:marTop w:val="0"/>
      <w:marBottom w:val="0"/>
      <w:divBdr>
        <w:top w:val="none" w:sz="0" w:space="0" w:color="auto"/>
        <w:left w:val="none" w:sz="0" w:space="0" w:color="auto"/>
        <w:bottom w:val="none" w:sz="0" w:space="0" w:color="auto"/>
        <w:right w:val="none" w:sz="0" w:space="0" w:color="auto"/>
      </w:divBdr>
    </w:div>
    <w:div w:id="403381401">
      <w:bodyDiv w:val="1"/>
      <w:marLeft w:val="0"/>
      <w:marRight w:val="0"/>
      <w:marTop w:val="0"/>
      <w:marBottom w:val="0"/>
      <w:divBdr>
        <w:top w:val="none" w:sz="0" w:space="0" w:color="auto"/>
        <w:left w:val="none" w:sz="0" w:space="0" w:color="auto"/>
        <w:bottom w:val="none" w:sz="0" w:space="0" w:color="auto"/>
        <w:right w:val="none" w:sz="0" w:space="0" w:color="auto"/>
      </w:divBdr>
    </w:div>
    <w:div w:id="426728736">
      <w:bodyDiv w:val="1"/>
      <w:marLeft w:val="0"/>
      <w:marRight w:val="0"/>
      <w:marTop w:val="0"/>
      <w:marBottom w:val="0"/>
      <w:divBdr>
        <w:top w:val="none" w:sz="0" w:space="0" w:color="auto"/>
        <w:left w:val="none" w:sz="0" w:space="0" w:color="auto"/>
        <w:bottom w:val="none" w:sz="0" w:space="0" w:color="auto"/>
        <w:right w:val="none" w:sz="0" w:space="0" w:color="auto"/>
      </w:divBdr>
    </w:div>
    <w:div w:id="499976237">
      <w:bodyDiv w:val="1"/>
      <w:marLeft w:val="0"/>
      <w:marRight w:val="0"/>
      <w:marTop w:val="0"/>
      <w:marBottom w:val="0"/>
      <w:divBdr>
        <w:top w:val="none" w:sz="0" w:space="0" w:color="auto"/>
        <w:left w:val="none" w:sz="0" w:space="0" w:color="auto"/>
        <w:bottom w:val="none" w:sz="0" w:space="0" w:color="auto"/>
        <w:right w:val="none" w:sz="0" w:space="0" w:color="auto"/>
      </w:divBdr>
    </w:div>
    <w:div w:id="564220391">
      <w:bodyDiv w:val="1"/>
      <w:marLeft w:val="0"/>
      <w:marRight w:val="0"/>
      <w:marTop w:val="0"/>
      <w:marBottom w:val="0"/>
      <w:divBdr>
        <w:top w:val="none" w:sz="0" w:space="0" w:color="auto"/>
        <w:left w:val="none" w:sz="0" w:space="0" w:color="auto"/>
        <w:bottom w:val="none" w:sz="0" w:space="0" w:color="auto"/>
        <w:right w:val="none" w:sz="0" w:space="0" w:color="auto"/>
      </w:divBdr>
      <w:divsChild>
        <w:div w:id="425804115">
          <w:marLeft w:val="0"/>
          <w:marRight w:val="0"/>
          <w:marTop w:val="0"/>
          <w:marBottom w:val="0"/>
          <w:divBdr>
            <w:top w:val="none" w:sz="0" w:space="0" w:color="auto"/>
            <w:left w:val="none" w:sz="0" w:space="0" w:color="auto"/>
            <w:bottom w:val="none" w:sz="0" w:space="0" w:color="auto"/>
            <w:right w:val="none" w:sz="0" w:space="0" w:color="auto"/>
          </w:divBdr>
          <w:divsChild>
            <w:div w:id="1483815110">
              <w:marLeft w:val="0"/>
              <w:marRight w:val="0"/>
              <w:marTop w:val="0"/>
              <w:marBottom w:val="0"/>
              <w:divBdr>
                <w:top w:val="none" w:sz="0" w:space="0" w:color="auto"/>
                <w:left w:val="none" w:sz="0" w:space="0" w:color="auto"/>
                <w:bottom w:val="none" w:sz="0" w:space="0" w:color="auto"/>
                <w:right w:val="none" w:sz="0" w:space="0" w:color="auto"/>
              </w:divBdr>
              <w:divsChild>
                <w:div w:id="754399445">
                  <w:marLeft w:val="0"/>
                  <w:marRight w:val="0"/>
                  <w:marTop w:val="0"/>
                  <w:marBottom w:val="0"/>
                  <w:divBdr>
                    <w:top w:val="none" w:sz="0" w:space="0" w:color="auto"/>
                    <w:left w:val="none" w:sz="0" w:space="0" w:color="auto"/>
                    <w:bottom w:val="none" w:sz="0" w:space="0" w:color="auto"/>
                    <w:right w:val="none" w:sz="0" w:space="0" w:color="auto"/>
                  </w:divBdr>
                  <w:divsChild>
                    <w:div w:id="1678386153">
                      <w:marLeft w:val="0"/>
                      <w:marRight w:val="0"/>
                      <w:marTop w:val="0"/>
                      <w:marBottom w:val="0"/>
                      <w:divBdr>
                        <w:top w:val="none" w:sz="0" w:space="0" w:color="auto"/>
                        <w:left w:val="none" w:sz="0" w:space="0" w:color="auto"/>
                        <w:bottom w:val="none" w:sz="0" w:space="0" w:color="auto"/>
                        <w:right w:val="none" w:sz="0" w:space="0" w:color="auto"/>
                      </w:divBdr>
                      <w:divsChild>
                        <w:div w:id="694621134">
                          <w:marLeft w:val="0"/>
                          <w:marRight w:val="0"/>
                          <w:marTop w:val="0"/>
                          <w:marBottom w:val="0"/>
                          <w:divBdr>
                            <w:top w:val="none" w:sz="0" w:space="0" w:color="auto"/>
                            <w:left w:val="none" w:sz="0" w:space="0" w:color="auto"/>
                            <w:bottom w:val="none" w:sz="0" w:space="0" w:color="auto"/>
                            <w:right w:val="none" w:sz="0" w:space="0" w:color="auto"/>
                          </w:divBdr>
                          <w:divsChild>
                            <w:div w:id="7590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9119243">
      <w:bodyDiv w:val="1"/>
      <w:marLeft w:val="0"/>
      <w:marRight w:val="0"/>
      <w:marTop w:val="0"/>
      <w:marBottom w:val="0"/>
      <w:divBdr>
        <w:top w:val="none" w:sz="0" w:space="0" w:color="auto"/>
        <w:left w:val="none" w:sz="0" w:space="0" w:color="auto"/>
        <w:bottom w:val="none" w:sz="0" w:space="0" w:color="auto"/>
        <w:right w:val="none" w:sz="0" w:space="0" w:color="auto"/>
      </w:divBdr>
    </w:div>
    <w:div w:id="682318004">
      <w:bodyDiv w:val="1"/>
      <w:marLeft w:val="0"/>
      <w:marRight w:val="0"/>
      <w:marTop w:val="0"/>
      <w:marBottom w:val="0"/>
      <w:divBdr>
        <w:top w:val="none" w:sz="0" w:space="0" w:color="auto"/>
        <w:left w:val="none" w:sz="0" w:space="0" w:color="auto"/>
        <w:bottom w:val="none" w:sz="0" w:space="0" w:color="auto"/>
        <w:right w:val="none" w:sz="0" w:space="0" w:color="auto"/>
      </w:divBdr>
      <w:divsChild>
        <w:div w:id="192377820">
          <w:marLeft w:val="0"/>
          <w:marRight w:val="0"/>
          <w:marTop w:val="0"/>
          <w:marBottom w:val="0"/>
          <w:divBdr>
            <w:top w:val="none" w:sz="0" w:space="0" w:color="auto"/>
            <w:left w:val="none" w:sz="0" w:space="0" w:color="auto"/>
            <w:bottom w:val="none" w:sz="0" w:space="0" w:color="auto"/>
            <w:right w:val="none" w:sz="0" w:space="0" w:color="auto"/>
          </w:divBdr>
          <w:divsChild>
            <w:div w:id="487940727">
              <w:marLeft w:val="0"/>
              <w:marRight w:val="0"/>
              <w:marTop w:val="0"/>
              <w:marBottom w:val="0"/>
              <w:divBdr>
                <w:top w:val="none" w:sz="0" w:space="0" w:color="auto"/>
                <w:left w:val="none" w:sz="0" w:space="0" w:color="auto"/>
                <w:bottom w:val="none" w:sz="0" w:space="0" w:color="auto"/>
                <w:right w:val="none" w:sz="0" w:space="0" w:color="auto"/>
              </w:divBdr>
              <w:divsChild>
                <w:div w:id="1577668217">
                  <w:marLeft w:val="0"/>
                  <w:marRight w:val="0"/>
                  <w:marTop w:val="0"/>
                  <w:marBottom w:val="0"/>
                  <w:divBdr>
                    <w:top w:val="none" w:sz="0" w:space="0" w:color="auto"/>
                    <w:left w:val="none" w:sz="0" w:space="0" w:color="auto"/>
                    <w:bottom w:val="none" w:sz="0" w:space="0" w:color="auto"/>
                    <w:right w:val="none" w:sz="0" w:space="0" w:color="auto"/>
                  </w:divBdr>
                  <w:divsChild>
                    <w:div w:id="156166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980413">
          <w:marLeft w:val="0"/>
          <w:marRight w:val="0"/>
          <w:marTop w:val="0"/>
          <w:marBottom w:val="0"/>
          <w:divBdr>
            <w:top w:val="none" w:sz="0" w:space="0" w:color="auto"/>
            <w:left w:val="none" w:sz="0" w:space="0" w:color="auto"/>
            <w:bottom w:val="none" w:sz="0" w:space="0" w:color="auto"/>
            <w:right w:val="none" w:sz="0" w:space="0" w:color="auto"/>
          </w:divBdr>
          <w:divsChild>
            <w:div w:id="1653292869">
              <w:marLeft w:val="0"/>
              <w:marRight w:val="0"/>
              <w:marTop w:val="0"/>
              <w:marBottom w:val="0"/>
              <w:divBdr>
                <w:top w:val="none" w:sz="0" w:space="0" w:color="auto"/>
                <w:left w:val="none" w:sz="0" w:space="0" w:color="auto"/>
                <w:bottom w:val="none" w:sz="0" w:space="0" w:color="auto"/>
                <w:right w:val="none" w:sz="0" w:space="0" w:color="auto"/>
              </w:divBdr>
              <w:divsChild>
                <w:div w:id="1659924127">
                  <w:marLeft w:val="0"/>
                  <w:marRight w:val="0"/>
                  <w:marTop w:val="0"/>
                  <w:marBottom w:val="0"/>
                  <w:divBdr>
                    <w:top w:val="none" w:sz="0" w:space="0" w:color="auto"/>
                    <w:left w:val="none" w:sz="0" w:space="0" w:color="auto"/>
                    <w:bottom w:val="none" w:sz="0" w:space="0" w:color="auto"/>
                    <w:right w:val="none" w:sz="0" w:space="0" w:color="auto"/>
                  </w:divBdr>
                  <w:divsChild>
                    <w:div w:id="154502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970107">
      <w:bodyDiv w:val="1"/>
      <w:marLeft w:val="0"/>
      <w:marRight w:val="0"/>
      <w:marTop w:val="0"/>
      <w:marBottom w:val="0"/>
      <w:divBdr>
        <w:top w:val="none" w:sz="0" w:space="0" w:color="auto"/>
        <w:left w:val="none" w:sz="0" w:space="0" w:color="auto"/>
        <w:bottom w:val="none" w:sz="0" w:space="0" w:color="auto"/>
        <w:right w:val="none" w:sz="0" w:space="0" w:color="auto"/>
      </w:divBdr>
      <w:divsChild>
        <w:div w:id="1948271812">
          <w:marLeft w:val="0"/>
          <w:marRight w:val="0"/>
          <w:marTop w:val="0"/>
          <w:marBottom w:val="0"/>
          <w:divBdr>
            <w:top w:val="none" w:sz="0" w:space="0" w:color="auto"/>
            <w:left w:val="none" w:sz="0" w:space="0" w:color="auto"/>
            <w:bottom w:val="none" w:sz="0" w:space="0" w:color="auto"/>
            <w:right w:val="none" w:sz="0" w:space="0" w:color="auto"/>
          </w:divBdr>
          <w:divsChild>
            <w:div w:id="1712999399">
              <w:marLeft w:val="0"/>
              <w:marRight w:val="0"/>
              <w:marTop w:val="0"/>
              <w:marBottom w:val="0"/>
              <w:divBdr>
                <w:top w:val="none" w:sz="0" w:space="0" w:color="auto"/>
                <w:left w:val="none" w:sz="0" w:space="0" w:color="auto"/>
                <w:bottom w:val="none" w:sz="0" w:space="0" w:color="auto"/>
                <w:right w:val="none" w:sz="0" w:space="0" w:color="auto"/>
              </w:divBdr>
              <w:divsChild>
                <w:div w:id="2001155125">
                  <w:marLeft w:val="0"/>
                  <w:marRight w:val="0"/>
                  <w:marTop w:val="0"/>
                  <w:marBottom w:val="0"/>
                  <w:divBdr>
                    <w:top w:val="none" w:sz="0" w:space="0" w:color="auto"/>
                    <w:left w:val="none" w:sz="0" w:space="0" w:color="auto"/>
                    <w:bottom w:val="none" w:sz="0" w:space="0" w:color="auto"/>
                    <w:right w:val="none" w:sz="0" w:space="0" w:color="auto"/>
                  </w:divBdr>
                  <w:divsChild>
                    <w:div w:id="68885716">
                      <w:marLeft w:val="0"/>
                      <w:marRight w:val="0"/>
                      <w:marTop w:val="0"/>
                      <w:marBottom w:val="0"/>
                      <w:divBdr>
                        <w:top w:val="none" w:sz="0" w:space="0" w:color="auto"/>
                        <w:left w:val="none" w:sz="0" w:space="0" w:color="auto"/>
                        <w:bottom w:val="none" w:sz="0" w:space="0" w:color="auto"/>
                        <w:right w:val="none" w:sz="0" w:space="0" w:color="auto"/>
                      </w:divBdr>
                      <w:divsChild>
                        <w:div w:id="1995335897">
                          <w:marLeft w:val="0"/>
                          <w:marRight w:val="0"/>
                          <w:marTop w:val="0"/>
                          <w:marBottom w:val="0"/>
                          <w:divBdr>
                            <w:top w:val="none" w:sz="0" w:space="0" w:color="auto"/>
                            <w:left w:val="none" w:sz="0" w:space="0" w:color="auto"/>
                            <w:bottom w:val="none" w:sz="0" w:space="0" w:color="auto"/>
                            <w:right w:val="none" w:sz="0" w:space="0" w:color="auto"/>
                          </w:divBdr>
                          <w:divsChild>
                            <w:div w:id="13679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0224357">
      <w:bodyDiv w:val="1"/>
      <w:marLeft w:val="0"/>
      <w:marRight w:val="0"/>
      <w:marTop w:val="0"/>
      <w:marBottom w:val="0"/>
      <w:divBdr>
        <w:top w:val="none" w:sz="0" w:space="0" w:color="auto"/>
        <w:left w:val="none" w:sz="0" w:space="0" w:color="auto"/>
        <w:bottom w:val="none" w:sz="0" w:space="0" w:color="auto"/>
        <w:right w:val="none" w:sz="0" w:space="0" w:color="auto"/>
      </w:divBdr>
    </w:div>
    <w:div w:id="714744132">
      <w:bodyDiv w:val="1"/>
      <w:marLeft w:val="0"/>
      <w:marRight w:val="0"/>
      <w:marTop w:val="0"/>
      <w:marBottom w:val="0"/>
      <w:divBdr>
        <w:top w:val="none" w:sz="0" w:space="0" w:color="auto"/>
        <w:left w:val="none" w:sz="0" w:space="0" w:color="auto"/>
        <w:bottom w:val="none" w:sz="0" w:space="0" w:color="auto"/>
        <w:right w:val="none" w:sz="0" w:space="0" w:color="auto"/>
      </w:divBdr>
    </w:div>
    <w:div w:id="716901985">
      <w:bodyDiv w:val="1"/>
      <w:marLeft w:val="0"/>
      <w:marRight w:val="0"/>
      <w:marTop w:val="0"/>
      <w:marBottom w:val="0"/>
      <w:divBdr>
        <w:top w:val="none" w:sz="0" w:space="0" w:color="auto"/>
        <w:left w:val="none" w:sz="0" w:space="0" w:color="auto"/>
        <w:bottom w:val="none" w:sz="0" w:space="0" w:color="auto"/>
        <w:right w:val="none" w:sz="0" w:space="0" w:color="auto"/>
      </w:divBdr>
    </w:div>
    <w:div w:id="731267900">
      <w:bodyDiv w:val="1"/>
      <w:marLeft w:val="0"/>
      <w:marRight w:val="0"/>
      <w:marTop w:val="0"/>
      <w:marBottom w:val="0"/>
      <w:divBdr>
        <w:top w:val="none" w:sz="0" w:space="0" w:color="auto"/>
        <w:left w:val="none" w:sz="0" w:space="0" w:color="auto"/>
        <w:bottom w:val="none" w:sz="0" w:space="0" w:color="auto"/>
        <w:right w:val="none" w:sz="0" w:space="0" w:color="auto"/>
      </w:divBdr>
    </w:div>
    <w:div w:id="787813990">
      <w:bodyDiv w:val="1"/>
      <w:marLeft w:val="0"/>
      <w:marRight w:val="0"/>
      <w:marTop w:val="0"/>
      <w:marBottom w:val="0"/>
      <w:divBdr>
        <w:top w:val="none" w:sz="0" w:space="0" w:color="auto"/>
        <w:left w:val="none" w:sz="0" w:space="0" w:color="auto"/>
        <w:bottom w:val="none" w:sz="0" w:space="0" w:color="auto"/>
        <w:right w:val="none" w:sz="0" w:space="0" w:color="auto"/>
      </w:divBdr>
    </w:div>
    <w:div w:id="937639260">
      <w:bodyDiv w:val="1"/>
      <w:marLeft w:val="0"/>
      <w:marRight w:val="0"/>
      <w:marTop w:val="0"/>
      <w:marBottom w:val="0"/>
      <w:divBdr>
        <w:top w:val="none" w:sz="0" w:space="0" w:color="auto"/>
        <w:left w:val="none" w:sz="0" w:space="0" w:color="auto"/>
        <w:bottom w:val="none" w:sz="0" w:space="0" w:color="auto"/>
        <w:right w:val="none" w:sz="0" w:space="0" w:color="auto"/>
      </w:divBdr>
    </w:div>
    <w:div w:id="985627206">
      <w:bodyDiv w:val="1"/>
      <w:marLeft w:val="0"/>
      <w:marRight w:val="0"/>
      <w:marTop w:val="0"/>
      <w:marBottom w:val="0"/>
      <w:divBdr>
        <w:top w:val="none" w:sz="0" w:space="0" w:color="auto"/>
        <w:left w:val="none" w:sz="0" w:space="0" w:color="auto"/>
        <w:bottom w:val="none" w:sz="0" w:space="0" w:color="auto"/>
        <w:right w:val="none" w:sz="0" w:space="0" w:color="auto"/>
      </w:divBdr>
    </w:div>
    <w:div w:id="1051424719">
      <w:bodyDiv w:val="1"/>
      <w:marLeft w:val="0"/>
      <w:marRight w:val="0"/>
      <w:marTop w:val="0"/>
      <w:marBottom w:val="0"/>
      <w:divBdr>
        <w:top w:val="none" w:sz="0" w:space="0" w:color="auto"/>
        <w:left w:val="none" w:sz="0" w:space="0" w:color="auto"/>
        <w:bottom w:val="none" w:sz="0" w:space="0" w:color="auto"/>
        <w:right w:val="none" w:sz="0" w:space="0" w:color="auto"/>
      </w:divBdr>
      <w:divsChild>
        <w:div w:id="452477980">
          <w:marLeft w:val="0"/>
          <w:marRight w:val="0"/>
          <w:marTop w:val="0"/>
          <w:marBottom w:val="0"/>
          <w:divBdr>
            <w:top w:val="none" w:sz="0" w:space="0" w:color="auto"/>
            <w:left w:val="none" w:sz="0" w:space="0" w:color="auto"/>
            <w:bottom w:val="none" w:sz="0" w:space="0" w:color="auto"/>
            <w:right w:val="none" w:sz="0" w:space="0" w:color="auto"/>
          </w:divBdr>
          <w:divsChild>
            <w:div w:id="62409237">
              <w:marLeft w:val="0"/>
              <w:marRight w:val="0"/>
              <w:marTop w:val="0"/>
              <w:marBottom w:val="0"/>
              <w:divBdr>
                <w:top w:val="none" w:sz="0" w:space="0" w:color="auto"/>
                <w:left w:val="none" w:sz="0" w:space="0" w:color="auto"/>
                <w:bottom w:val="none" w:sz="0" w:space="0" w:color="auto"/>
                <w:right w:val="none" w:sz="0" w:space="0" w:color="auto"/>
              </w:divBdr>
              <w:divsChild>
                <w:div w:id="1182167585">
                  <w:marLeft w:val="0"/>
                  <w:marRight w:val="0"/>
                  <w:marTop w:val="0"/>
                  <w:marBottom w:val="0"/>
                  <w:divBdr>
                    <w:top w:val="none" w:sz="0" w:space="0" w:color="auto"/>
                    <w:left w:val="none" w:sz="0" w:space="0" w:color="auto"/>
                    <w:bottom w:val="none" w:sz="0" w:space="0" w:color="auto"/>
                    <w:right w:val="none" w:sz="0" w:space="0" w:color="auto"/>
                  </w:divBdr>
                  <w:divsChild>
                    <w:div w:id="209034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662877">
          <w:marLeft w:val="0"/>
          <w:marRight w:val="0"/>
          <w:marTop w:val="0"/>
          <w:marBottom w:val="0"/>
          <w:divBdr>
            <w:top w:val="none" w:sz="0" w:space="0" w:color="auto"/>
            <w:left w:val="none" w:sz="0" w:space="0" w:color="auto"/>
            <w:bottom w:val="none" w:sz="0" w:space="0" w:color="auto"/>
            <w:right w:val="none" w:sz="0" w:space="0" w:color="auto"/>
          </w:divBdr>
          <w:divsChild>
            <w:div w:id="1438715974">
              <w:marLeft w:val="0"/>
              <w:marRight w:val="0"/>
              <w:marTop w:val="0"/>
              <w:marBottom w:val="0"/>
              <w:divBdr>
                <w:top w:val="none" w:sz="0" w:space="0" w:color="auto"/>
                <w:left w:val="none" w:sz="0" w:space="0" w:color="auto"/>
                <w:bottom w:val="none" w:sz="0" w:space="0" w:color="auto"/>
                <w:right w:val="none" w:sz="0" w:space="0" w:color="auto"/>
              </w:divBdr>
              <w:divsChild>
                <w:div w:id="1313754416">
                  <w:marLeft w:val="0"/>
                  <w:marRight w:val="0"/>
                  <w:marTop w:val="0"/>
                  <w:marBottom w:val="0"/>
                  <w:divBdr>
                    <w:top w:val="none" w:sz="0" w:space="0" w:color="auto"/>
                    <w:left w:val="none" w:sz="0" w:space="0" w:color="auto"/>
                    <w:bottom w:val="none" w:sz="0" w:space="0" w:color="auto"/>
                    <w:right w:val="none" w:sz="0" w:space="0" w:color="auto"/>
                  </w:divBdr>
                  <w:divsChild>
                    <w:div w:id="19381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317265">
      <w:bodyDiv w:val="1"/>
      <w:marLeft w:val="0"/>
      <w:marRight w:val="0"/>
      <w:marTop w:val="0"/>
      <w:marBottom w:val="0"/>
      <w:divBdr>
        <w:top w:val="none" w:sz="0" w:space="0" w:color="auto"/>
        <w:left w:val="none" w:sz="0" w:space="0" w:color="auto"/>
        <w:bottom w:val="none" w:sz="0" w:space="0" w:color="auto"/>
        <w:right w:val="none" w:sz="0" w:space="0" w:color="auto"/>
      </w:divBdr>
    </w:div>
    <w:div w:id="1090811018">
      <w:bodyDiv w:val="1"/>
      <w:marLeft w:val="0"/>
      <w:marRight w:val="0"/>
      <w:marTop w:val="0"/>
      <w:marBottom w:val="0"/>
      <w:divBdr>
        <w:top w:val="none" w:sz="0" w:space="0" w:color="auto"/>
        <w:left w:val="none" w:sz="0" w:space="0" w:color="auto"/>
        <w:bottom w:val="none" w:sz="0" w:space="0" w:color="auto"/>
        <w:right w:val="none" w:sz="0" w:space="0" w:color="auto"/>
      </w:divBdr>
      <w:divsChild>
        <w:div w:id="521282491">
          <w:marLeft w:val="0"/>
          <w:marRight w:val="0"/>
          <w:marTop w:val="0"/>
          <w:marBottom w:val="0"/>
          <w:divBdr>
            <w:top w:val="none" w:sz="0" w:space="0" w:color="auto"/>
            <w:left w:val="none" w:sz="0" w:space="0" w:color="auto"/>
            <w:bottom w:val="none" w:sz="0" w:space="0" w:color="auto"/>
            <w:right w:val="none" w:sz="0" w:space="0" w:color="auto"/>
          </w:divBdr>
          <w:divsChild>
            <w:div w:id="157305271">
              <w:marLeft w:val="0"/>
              <w:marRight w:val="0"/>
              <w:marTop w:val="0"/>
              <w:marBottom w:val="0"/>
              <w:divBdr>
                <w:top w:val="none" w:sz="0" w:space="0" w:color="auto"/>
                <w:left w:val="none" w:sz="0" w:space="0" w:color="auto"/>
                <w:bottom w:val="none" w:sz="0" w:space="0" w:color="auto"/>
                <w:right w:val="none" w:sz="0" w:space="0" w:color="auto"/>
              </w:divBdr>
              <w:divsChild>
                <w:div w:id="95712421">
                  <w:marLeft w:val="0"/>
                  <w:marRight w:val="0"/>
                  <w:marTop w:val="0"/>
                  <w:marBottom w:val="0"/>
                  <w:divBdr>
                    <w:top w:val="none" w:sz="0" w:space="0" w:color="auto"/>
                    <w:left w:val="none" w:sz="0" w:space="0" w:color="auto"/>
                    <w:bottom w:val="none" w:sz="0" w:space="0" w:color="auto"/>
                    <w:right w:val="none" w:sz="0" w:space="0" w:color="auto"/>
                  </w:divBdr>
                  <w:divsChild>
                    <w:div w:id="211242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720035">
          <w:marLeft w:val="0"/>
          <w:marRight w:val="0"/>
          <w:marTop w:val="0"/>
          <w:marBottom w:val="0"/>
          <w:divBdr>
            <w:top w:val="none" w:sz="0" w:space="0" w:color="auto"/>
            <w:left w:val="none" w:sz="0" w:space="0" w:color="auto"/>
            <w:bottom w:val="none" w:sz="0" w:space="0" w:color="auto"/>
            <w:right w:val="none" w:sz="0" w:space="0" w:color="auto"/>
          </w:divBdr>
          <w:divsChild>
            <w:div w:id="439765558">
              <w:marLeft w:val="0"/>
              <w:marRight w:val="0"/>
              <w:marTop w:val="0"/>
              <w:marBottom w:val="0"/>
              <w:divBdr>
                <w:top w:val="none" w:sz="0" w:space="0" w:color="auto"/>
                <w:left w:val="none" w:sz="0" w:space="0" w:color="auto"/>
                <w:bottom w:val="none" w:sz="0" w:space="0" w:color="auto"/>
                <w:right w:val="none" w:sz="0" w:space="0" w:color="auto"/>
              </w:divBdr>
              <w:divsChild>
                <w:div w:id="224606893">
                  <w:marLeft w:val="0"/>
                  <w:marRight w:val="0"/>
                  <w:marTop w:val="0"/>
                  <w:marBottom w:val="0"/>
                  <w:divBdr>
                    <w:top w:val="none" w:sz="0" w:space="0" w:color="auto"/>
                    <w:left w:val="none" w:sz="0" w:space="0" w:color="auto"/>
                    <w:bottom w:val="none" w:sz="0" w:space="0" w:color="auto"/>
                    <w:right w:val="none" w:sz="0" w:space="0" w:color="auto"/>
                  </w:divBdr>
                  <w:divsChild>
                    <w:div w:id="102755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816521">
      <w:bodyDiv w:val="1"/>
      <w:marLeft w:val="0"/>
      <w:marRight w:val="0"/>
      <w:marTop w:val="0"/>
      <w:marBottom w:val="0"/>
      <w:divBdr>
        <w:top w:val="none" w:sz="0" w:space="0" w:color="auto"/>
        <w:left w:val="none" w:sz="0" w:space="0" w:color="auto"/>
        <w:bottom w:val="none" w:sz="0" w:space="0" w:color="auto"/>
        <w:right w:val="none" w:sz="0" w:space="0" w:color="auto"/>
      </w:divBdr>
      <w:divsChild>
        <w:div w:id="591743443">
          <w:marLeft w:val="0"/>
          <w:marRight w:val="0"/>
          <w:marTop w:val="0"/>
          <w:marBottom w:val="0"/>
          <w:divBdr>
            <w:top w:val="none" w:sz="0" w:space="0" w:color="auto"/>
            <w:left w:val="none" w:sz="0" w:space="0" w:color="auto"/>
            <w:bottom w:val="none" w:sz="0" w:space="0" w:color="auto"/>
            <w:right w:val="none" w:sz="0" w:space="0" w:color="auto"/>
          </w:divBdr>
          <w:divsChild>
            <w:div w:id="478156225">
              <w:marLeft w:val="0"/>
              <w:marRight w:val="0"/>
              <w:marTop w:val="0"/>
              <w:marBottom w:val="0"/>
              <w:divBdr>
                <w:top w:val="none" w:sz="0" w:space="0" w:color="auto"/>
                <w:left w:val="none" w:sz="0" w:space="0" w:color="auto"/>
                <w:bottom w:val="none" w:sz="0" w:space="0" w:color="auto"/>
                <w:right w:val="none" w:sz="0" w:space="0" w:color="auto"/>
              </w:divBdr>
              <w:divsChild>
                <w:div w:id="2048866685">
                  <w:marLeft w:val="0"/>
                  <w:marRight w:val="0"/>
                  <w:marTop w:val="0"/>
                  <w:marBottom w:val="0"/>
                  <w:divBdr>
                    <w:top w:val="none" w:sz="0" w:space="0" w:color="auto"/>
                    <w:left w:val="none" w:sz="0" w:space="0" w:color="auto"/>
                    <w:bottom w:val="none" w:sz="0" w:space="0" w:color="auto"/>
                    <w:right w:val="none" w:sz="0" w:space="0" w:color="auto"/>
                  </w:divBdr>
                  <w:divsChild>
                    <w:div w:id="168408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753859">
      <w:bodyDiv w:val="1"/>
      <w:marLeft w:val="0"/>
      <w:marRight w:val="0"/>
      <w:marTop w:val="0"/>
      <w:marBottom w:val="0"/>
      <w:divBdr>
        <w:top w:val="none" w:sz="0" w:space="0" w:color="auto"/>
        <w:left w:val="none" w:sz="0" w:space="0" w:color="auto"/>
        <w:bottom w:val="none" w:sz="0" w:space="0" w:color="auto"/>
        <w:right w:val="none" w:sz="0" w:space="0" w:color="auto"/>
      </w:divBdr>
    </w:div>
    <w:div w:id="1295983722">
      <w:bodyDiv w:val="1"/>
      <w:marLeft w:val="0"/>
      <w:marRight w:val="0"/>
      <w:marTop w:val="0"/>
      <w:marBottom w:val="0"/>
      <w:divBdr>
        <w:top w:val="none" w:sz="0" w:space="0" w:color="auto"/>
        <w:left w:val="none" w:sz="0" w:space="0" w:color="auto"/>
        <w:bottom w:val="none" w:sz="0" w:space="0" w:color="auto"/>
        <w:right w:val="none" w:sz="0" w:space="0" w:color="auto"/>
      </w:divBdr>
    </w:div>
    <w:div w:id="1318219659">
      <w:bodyDiv w:val="1"/>
      <w:marLeft w:val="0"/>
      <w:marRight w:val="0"/>
      <w:marTop w:val="0"/>
      <w:marBottom w:val="0"/>
      <w:divBdr>
        <w:top w:val="none" w:sz="0" w:space="0" w:color="auto"/>
        <w:left w:val="none" w:sz="0" w:space="0" w:color="auto"/>
        <w:bottom w:val="none" w:sz="0" w:space="0" w:color="auto"/>
        <w:right w:val="none" w:sz="0" w:space="0" w:color="auto"/>
      </w:divBdr>
    </w:div>
    <w:div w:id="1367682720">
      <w:bodyDiv w:val="1"/>
      <w:marLeft w:val="0"/>
      <w:marRight w:val="0"/>
      <w:marTop w:val="0"/>
      <w:marBottom w:val="0"/>
      <w:divBdr>
        <w:top w:val="none" w:sz="0" w:space="0" w:color="auto"/>
        <w:left w:val="none" w:sz="0" w:space="0" w:color="auto"/>
        <w:bottom w:val="none" w:sz="0" w:space="0" w:color="auto"/>
        <w:right w:val="none" w:sz="0" w:space="0" w:color="auto"/>
      </w:divBdr>
    </w:div>
    <w:div w:id="1381201417">
      <w:bodyDiv w:val="1"/>
      <w:marLeft w:val="0"/>
      <w:marRight w:val="0"/>
      <w:marTop w:val="0"/>
      <w:marBottom w:val="0"/>
      <w:divBdr>
        <w:top w:val="none" w:sz="0" w:space="0" w:color="auto"/>
        <w:left w:val="none" w:sz="0" w:space="0" w:color="auto"/>
        <w:bottom w:val="none" w:sz="0" w:space="0" w:color="auto"/>
        <w:right w:val="none" w:sz="0" w:space="0" w:color="auto"/>
      </w:divBdr>
    </w:div>
    <w:div w:id="1468277729">
      <w:bodyDiv w:val="1"/>
      <w:marLeft w:val="0"/>
      <w:marRight w:val="0"/>
      <w:marTop w:val="0"/>
      <w:marBottom w:val="0"/>
      <w:divBdr>
        <w:top w:val="none" w:sz="0" w:space="0" w:color="auto"/>
        <w:left w:val="none" w:sz="0" w:space="0" w:color="auto"/>
        <w:bottom w:val="none" w:sz="0" w:space="0" w:color="auto"/>
        <w:right w:val="none" w:sz="0" w:space="0" w:color="auto"/>
      </w:divBdr>
    </w:div>
    <w:div w:id="1482893760">
      <w:bodyDiv w:val="1"/>
      <w:marLeft w:val="0"/>
      <w:marRight w:val="0"/>
      <w:marTop w:val="0"/>
      <w:marBottom w:val="0"/>
      <w:divBdr>
        <w:top w:val="none" w:sz="0" w:space="0" w:color="auto"/>
        <w:left w:val="none" w:sz="0" w:space="0" w:color="auto"/>
        <w:bottom w:val="none" w:sz="0" w:space="0" w:color="auto"/>
        <w:right w:val="none" w:sz="0" w:space="0" w:color="auto"/>
      </w:divBdr>
    </w:div>
    <w:div w:id="1508010777">
      <w:bodyDiv w:val="1"/>
      <w:marLeft w:val="0"/>
      <w:marRight w:val="0"/>
      <w:marTop w:val="0"/>
      <w:marBottom w:val="0"/>
      <w:divBdr>
        <w:top w:val="none" w:sz="0" w:space="0" w:color="auto"/>
        <w:left w:val="none" w:sz="0" w:space="0" w:color="auto"/>
        <w:bottom w:val="none" w:sz="0" w:space="0" w:color="auto"/>
        <w:right w:val="none" w:sz="0" w:space="0" w:color="auto"/>
      </w:divBdr>
    </w:div>
    <w:div w:id="1517386808">
      <w:bodyDiv w:val="1"/>
      <w:marLeft w:val="0"/>
      <w:marRight w:val="0"/>
      <w:marTop w:val="0"/>
      <w:marBottom w:val="0"/>
      <w:divBdr>
        <w:top w:val="none" w:sz="0" w:space="0" w:color="auto"/>
        <w:left w:val="none" w:sz="0" w:space="0" w:color="auto"/>
        <w:bottom w:val="none" w:sz="0" w:space="0" w:color="auto"/>
        <w:right w:val="none" w:sz="0" w:space="0" w:color="auto"/>
      </w:divBdr>
    </w:div>
    <w:div w:id="1545021628">
      <w:bodyDiv w:val="1"/>
      <w:marLeft w:val="0"/>
      <w:marRight w:val="0"/>
      <w:marTop w:val="0"/>
      <w:marBottom w:val="0"/>
      <w:divBdr>
        <w:top w:val="none" w:sz="0" w:space="0" w:color="auto"/>
        <w:left w:val="none" w:sz="0" w:space="0" w:color="auto"/>
        <w:bottom w:val="none" w:sz="0" w:space="0" w:color="auto"/>
        <w:right w:val="none" w:sz="0" w:space="0" w:color="auto"/>
      </w:divBdr>
    </w:div>
    <w:div w:id="1625382162">
      <w:bodyDiv w:val="1"/>
      <w:marLeft w:val="0"/>
      <w:marRight w:val="0"/>
      <w:marTop w:val="0"/>
      <w:marBottom w:val="0"/>
      <w:divBdr>
        <w:top w:val="none" w:sz="0" w:space="0" w:color="auto"/>
        <w:left w:val="none" w:sz="0" w:space="0" w:color="auto"/>
        <w:bottom w:val="none" w:sz="0" w:space="0" w:color="auto"/>
        <w:right w:val="none" w:sz="0" w:space="0" w:color="auto"/>
      </w:divBdr>
    </w:div>
    <w:div w:id="1669551208">
      <w:bodyDiv w:val="1"/>
      <w:marLeft w:val="0"/>
      <w:marRight w:val="0"/>
      <w:marTop w:val="0"/>
      <w:marBottom w:val="0"/>
      <w:divBdr>
        <w:top w:val="none" w:sz="0" w:space="0" w:color="auto"/>
        <w:left w:val="none" w:sz="0" w:space="0" w:color="auto"/>
        <w:bottom w:val="none" w:sz="0" w:space="0" w:color="auto"/>
        <w:right w:val="none" w:sz="0" w:space="0" w:color="auto"/>
      </w:divBdr>
    </w:div>
    <w:div w:id="1791631968">
      <w:bodyDiv w:val="1"/>
      <w:marLeft w:val="0"/>
      <w:marRight w:val="0"/>
      <w:marTop w:val="0"/>
      <w:marBottom w:val="0"/>
      <w:divBdr>
        <w:top w:val="none" w:sz="0" w:space="0" w:color="auto"/>
        <w:left w:val="none" w:sz="0" w:space="0" w:color="auto"/>
        <w:bottom w:val="none" w:sz="0" w:space="0" w:color="auto"/>
        <w:right w:val="none" w:sz="0" w:space="0" w:color="auto"/>
      </w:divBdr>
      <w:divsChild>
        <w:div w:id="1251154865">
          <w:marLeft w:val="0"/>
          <w:marRight w:val="0"/>
          <w:marTop w:val="0"/>
          <w:marBottom w:val="0"/>
          <w:divBdr>
            <w:top w:val="none" w:sz="0" w:space="0" w:color="auto"/>
            <w:left w:val="none" w:sz="0" w:space="0" w:color="auto"/>
            <w:bottom w:val="none" w:sz="0" w:space="0" w:color="auto"/>
            <w:right w:val="none" w:sz="0" w:space="0" w:color="auto"/>
          </w:divBdr>
          <w:divsChild>
            <w:div w:id="1349020801">
              <w:marLeft w:val="0"/>
              <w:marRight w:val="0"/>
              <w:marTop w:val="0"/>
              <w:marBottom w:val="0"/>
              <w:divBdr>
                <w:top w:val="none" w:sz="0" w:space="0" w:color="auto"/>
                <w:left w:val="none" w:sz="0" w:space="0" w:color="auto"/>
                <w:bottom w:val="none" w:sz="0" w:space="0" w:color="auto"/>
                <w:right w:val="none" w:sz="0" w:space="0" w:color="auto"/>
              </w:divBdr>
              <w:divsChild>
                <w:div w:id="992836565">
                  <w:marLeft w:val="0"/>
                  <w:marRight w:val="0"/>
                  <w:marTop w:val="0"/>
                  <w:marBottom w:val="0"/>
                  <w:divBdr>
                    <w:top w:val="none" w:sz="0" w:space="0" w:color="auto"/>
                    <w:left w:val="none" w:sz="0" w:space="0" w:color="auto"/>
                    <w:bottom w:val="none" w:sz="0" w:space="0" w:color="auto"/>
                    <w:right w:val="none" w:sz="0" w:space="0" w:color="auto"/>
                  </w:divBdr>
                  <w:divsChild>
                    <w:div w:id="790167797">
                      <w:marLeft w:val="0"/>
                      <w:marRight w:val="0"/>
                      <w:marTop w:val="0"/>
                      <w:marBottom w:val="0"/>
                      <w:divBdr>
                        <w:top w:val="none" w:sz="0" w:space="0" w:color="auto"/>
                        <w:left w:val="none" w:sz="0" w:space="0" w:color="auto"/>
                        <w:bottom w:val="none" w:sz="0" w:space="0" w:color="auto"/>
                        <w:right w:val="none" w:sz="0" w:space="0" w:color="auto"/>
                      </w:divBdr>
                      <w:divsChild>
                        <w:div w:id="773939995">
                          <w:marLeft w:val="0"/>
                          <w:marRight w:val="0"/>
                          <w:marTop w:val="0"/>
                          <w:marBottom w:val="0"/>
                          <w:divBdr>
                            <w:top w:val="none" w:sz="0" w:space="0" w:color="auto"/>
                            <w:left w:val="none" w:sz="0" w:space="0" w:color="auto"/>
                            <w:bottom w:val="none" w:sz="0" w:space="0" w:color="auto"/>
                            <w:right w:val="none" w:sz="0" w:space="0" w:color="auto"/>
                          </w:divBdr>
                          <w:divsChild>
                            <w:div w:id="118320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3177300">
      <w:bodyDiv w:val="1"/>
      <w:marLeft w:val="0"/>
      <w:marRight w:val="0"/>
      <w:marTop w:val="0"/>
      <w:marBottom w:val="0"/>
      <w:divBdr>
        <w:top w:val="none" w:sz="0" w:space="0" w:color="auto"/>
        <w:left w:val="none" w:sz="0" w:space="0" w:color="auto"/>
        <w:bottom w:val="none" w:sz="0" w:space="0" w:color="auto"/>
        <w:right w:val="none" w:sz="0" w:space="0" w:color="auto"/>
      </w:divBdr>
    </w:div>
    <w:div w:id="1850022524">
      <w:bodyDiv w:val="1"/>
      <w:marLeft w:val="0"/>
      <w:marRight w:val="0"/>
      <w:marTop w:val="0"/>
      <w:marBottom w:val="0"/>
      <w:divBdr>
        <w:top w:val="none" w:sz="0" w:space="0" w:color="auto"/>
        <w:left w:val="none" w:sz="0" w:space="0" w:color="auto"/>
        <w:bottom w:val="none" w:sz="0" w:space="0" w:color="auto"/>
        <w:right w:val="none" w:sz="0" w:space="0" w:color="auto"/>
      </w:divBdr>
      <w:divsChild>
        <w:div w:id="831599102">
          <w:marLeft w:val="0"/>
          <w:marRight w:val="0"/>
          <w:marTop w:val="0"/>
          <w:marBottom w:val="0"/>
          <w:divBdr>
            <w:top w:val="none" w:sz="0" w:space="0" w:color="auto"/>
            <w:left w:val="none" w:sz="0" w:space="0" w:color="auto"/>
            <w:bottom w:val="none" w:sz="0" w:space="0" w:color="auto"/>
            <w:right w:val="none" w:sz="0" w:space="0" w:color="auto"/>
          </w:divBdr>
          <w:divsChild>
            <w:div w:id="7222540">
              <w:marLeft w:val="0"/>
              <w:marRight w:val="0"/>
              <w:marTop w:val="0"/>
              <w:marBottom w:val="0"/>
              <w:divBdr>
                <w:top w:val="none" w:sz="0" w:space="0" w:color="auto"/>
                <w:left w:val="none" w:sz="0" w:space="0" w:color="auto"/>
                <w:bottom w:val="none" w:sz="0" w:space="0" w:color="auto"/>
                <w:right w:val="none" w:sz="0" w:space="0" w:color="auto"/>
              </w:divBdr>
              <w:divsChild>
                <w:div w:id="85541813">
                  <w:marLeft w:val="0"/>
                  <w:marRight w:val="0"/>
                  <w:marTop w:val="0"/>
                  <w:marBottom w:val="0"/>
                  <w:divBdr>
                    <w:top w:val="none" w:sz="0" w:space="0" w:color="auto"/>
                    <w:left w:val="none" w:sz="0" w:space="0" w:color="auto"/>
                    <w:bottom w:val="none" w:sz="0" w:space="0" w:color="auto"/>
                    <w:right w:val="none" w:sz="0" w:space="0" w:color="auto"/>
                  </w:divBdr>
                  <w:divsChild>
                    <w:div w:id="1992171015">
                      <w:marLeft w:val="0"/>
                      <w:marRight w:val="0"/>
                      <w:marTop w:val="0"/>
                      <w:marBottom w:val="0"/>
                      <w:divBdr>
                        <w:top w:val="none" w:sz="0" w:space="0" w:color="auto"/>
                        <w:left w:val="none" w:sz="0" w:space="0" w:color="auto"/>
                        <w:bottom w:val="none" w:sz="0" w:space="0" w:color="auto"/>
                        <w:right w:val="none" w:sz="0" w:space="0" w:color="auto"/>
                      </w:divBdr>
                      <w:divsChild>
                        <w:div w:id="666829020">
                          <w:marLeft w:val="0"/>
                          <w:marRight w:val="0"/>
                          <w:marTop w:val="0"/>
                          <w:marBottom w:val="0"/>
                          <w:divBdr>
                            <w:top w:val="none" w:sz="0" w:space="0" w:color="auto"/>
                            <w:left w:val="none" w:sz="0" w:space="0" w:color="auto"/>
                            <w:bottom w:val="none" w:sz="0" w:space="0" w:color="auto"/>
                            <w:right w:val="none" w:sz="0" w:space="0" w:color="auto"/>
                          </w:divBdr>
                          <w:divsChild>
                            <w:div w:id="34671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895964">
      <w:bodyDiv w:val="1"/>
      <w:marLeft w:val="0"/>
      <w:marRight w:val="0"/>
      <w:marTop w:val="0"/>
      <w:marBottom w:val="0"/>
      <w:divBdr>
        <w:top w:val="none" w:sz="0" w:space="0" w:color="auto"/>
        <w:left w:val="none" w:sz="0" w:space="0" w:color="auto"/>
        <w:bottom w:val="none" w:sz="0" w:space="0" w:color="auto"/>
        <w:right w:val="none" w:sz="0" w:space="0" w:color="auto"/>
      </w:divBdr>
      <w:divsChild>
        <w:div w:id="677195926">
          <w:marLeft w:val="0"/>
          <w:marRight w:val="0"/>
          <w:marTop w:val="0"/>
          <w:marBottom w:val="0"/>
          <w:divBdr>
            <w:top w:val="none" w:sz="0" w:space="0" w:color="auto"/>
            <w:left w:val="none" w:sz="0" w:space="0" w:color="auto"/>
            <w:bottom w:val="none" w:sz="0" w:space="0" w:color="auto"/>
            <w:right w:val="none" w:sz="0" w:space="0" w:color="auto"/>
          </w:divBdr>
          <w:divsChild>
            <w:div w:id="2113697464">
              <w:marLeft w:val="0"/>
              <w:marRight w:val="0"/>
              <w:marTop w:val="0"/>
              <w:marBottom w:val="0"/>
              <w:divBdr>
                <w:top w:val="none" w:sz="0" w:space="0" w:color="auto"/>
                <w:left w:val="none" w:sz="0" w:space="0" w:color="auto"/>
                <w:bottom w:val="none" w:sz="0" w:space="0" w:color="auto"/>
                <w:right w:val="none" w:sz="0" w:space="0" w:color="auto"/>
              </w:divBdr>
              <w:divsChild>
                <w:div w:id="1508595514">
                  <w:marLeft w:val="0"/>
                  <w:marRight w:val="0"/>
                  <w:marTop w:val="0"/>
                  <w:marBottom w:val="0"/>
                  <w:divBdr>
                    <w:top w:val="none" w:sz="0" w:space="0" w:color="auto"/>
                    <w:left w:val="none" w:sz="0" w:space="0" w:color="auto"/>
                    <w:bottom w:val="none" w:sz="0" w:space="0" w:color="auto"/>
                    <w:right w:val="none" w:sz="0" w:space="0" w:color="auto"/>
                  </w:divBdr>
                  <w:divsChild>
                    <w:div w:id="1870795403">
                      <w:marLeft w:val="0"/>
                      <w:marRight w:val="0"/>
                      <w:marTop w:val="0"/>
                      <w:marBottom w:val="0"/>
                      <w:divBdr>
                        <w:top w:val="none" w:sz="0" w:space="0" w:color="auto"/>
                        <w:left w:val="none" w:sz="0" w:space="0" w:color="auto"/>
                        <w:bottom w:val="none" w:sz="0" w:space="0" w:color="auto"/>
                        <w:right w:val="none" w:sz="0" w:space="0" w:color="auto"/>
                      </w:divBdr>
                      <w:divsChild>
                        <w:div w:id="1009715093">
                          <w:marLeft w:val="0"/>
                          <w:marRight w:val="0"/>
                          <w:marTop w:val="0"/>
                          <w:marBottom w:val="0"/>
                          <w:divBdr>
                            <w:top w:val="none" w:sz="0" w:space="0" w:color="auto"/>
                            <w:left w:val="none" w:sz="0" w:space="0" w:color="auto"/>
                            <w:bottom w:val="none" w:sz="0" w:space="0" w:color="auto"/>
                            <w:right w:val="none" w:sz="0" w:space="0" w:color="auto"/>
                          </w:divBdr>
                          <w:divsChild>
                            <w:div w:id="65523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7393109">
      <w:bodyDiv w:val="1"/>
      <w:marLeft w:val="0"/>
      <w:marRight w:val="0"/>
      <w:marTop w:val="0"/>
      <w:marBottom w:val="0"/>
      <w:divBdr>
        <w:top w:val="none" w:sz="0" w:space="0" w:color="auto"/>
        <w:left w:val="none" w:sz="0" w:space="0" w:color="auto"/>
        <w:bottom w:val="none" w:sz="0" w:space="0" w:color="auto"/>
        <w:right w:val="none" w:sz="0" w:space="0" w:color="auto"/>
      </w:divBdr>
    </w:div>
    <w:div w:id="1928688169">
      <w:bodyDiv w:val="1"/>
      <w:marLeft w:val="0"/>
      <w:marRight w:val="0"/>
      <w:marTop w:val="0"/>
      <w:marBottom w:val="0"/>
      <w:divBdr>
        <w:top w:val="none" w:sz="0" w:space="0" w:color="auto"/>
        <w:left w:val="none" w:sz="0" w:space="0" w:color="auto"/>
        <w:bottom w:val="none" w:sz="0" w:space="0" w:color="auto"/>
        <w:right w:val="none" w:sz="0" w:space="0" w:color="auto"/>
      </w:divBdr>
    </w:div>
    <w:div w:id="2040281835">
      <w:bodyDiv w:val="1"/>
      <w:marLeft w:val="0"/>
      <w:marRight w:val="0"/>
      <w:marTop w:val="0"/>
      <w:marBottom w:val="0"/>
      <w:divBdr>
        <w:top w:val="none" w:sz="0" w:space="0" w:color="auto"/>
        <w:left w:val="none" w:sz="0" w:space="0" w:color="auto"/>
        <w:bottom w:val="none" w:sz="0" w:space="0" w:color="auto"/>
        <w:right w:val="none" w:sz="0" w:space="0" w:color="auto"/>
      </w:divBdr>
      <w:divsChild>
        <w:div w:id="1170415184">
          <w:marLeft w:val="0"/>
          <w:marRight w:val="0"/>
          <w:marTop w:val="0"/>
          <w:marBottom w:val="0"/>
          <w:divBdr>
            <w:top w:val="none" w:sz="0" w:space="0" w:color="auto"/>
            <w:left w:val="none" w:sz="0" w:space="0" w:color="auto"/>
            <w:bottom w:val="none" w:sz="0" w:space="0" w:color="auto"/>
            <w:right w:val="none" w:sz="0" w:space="0" w:color="auto"/>
          </w:divBdr>
          <w:divsChild>
            <w:div w:id="810630604">
              <w:marLeft w:val="0"/>
              <w:marRight w:val="0"/>
              <w:marTop w:val="0"/>
              <w:marBottom w:val="0"/>
              <w:divBdr>
                <w:top w:val="none" w:sz="0" w:space="0" w:color="auto"/>
                <w:left w:val="none" w:sz="0" w:space="0" w:color="auto"/>
                <w:bottom w:val="none" w:sz="0" w:space="0" w:color="auto"/>
                <w:right w:val="none" w:sz="0" w:space="0" w:color="auto"/>
              </w:divBdr>
              <w:divsChild>
                <w:div w:id="706835175">
                  <w:marLeft w:val="0"/>
                  <w:marRight w:val="0"/>
                  <w:marTop w:val="0"/>
                  <w:marBottom w:val="0"/>
                  <w:divBdr>
                    <w:top w:val="none" w:sz="0" w:space="0" w:color="auto"/>
                    <w:left w:val="none" w:sz="0" w:space="0" w:color="auto"/>
                    <w:bottom w:val="none" w:sz="0" w:space="0" w:color="auto"/>
                    <w:right w:val="none" w:sz="0" w:space="0" w:color="auto"/>
                  </w:divBdr>
                  <w:divsChild>
                    <w:div w:id="1076517622">
                      <w:marLeft w:val="0"/>
                      <w:marRight w:val="0"/>
                      <w:marTop w:val="0"/>
                      <w:marBottom w:val="0"/>
                      <w:divBdr>
                        <w:top w:val="none" w:sz="0" w:space="0" w:color="auto"/>
                        <w:left w:val="none" w:sz="0" w:space="0" w:color="auto"/>
                        <w:bottom w:val="none" w:sz="0" w:space="0" w:color="auto"/>
                        <w:right w:val="none" w:sz="0" w:space="0" w:color="auto"/>
                      </w:divBdr>
                      <w:divsChild>
                        <w:div w:id="1166094698">
                          <w:marLeft w:val="0"/>
                          <w:marRight w:val="0"/>
                          <w:marTop w:val="0"/>
                          <w:marBottom w:val="0"/>
                          <w:divBdr>
                            <w:top w:val="none" w:sz="0" w:space="0" w:color="auto"/>
                            <w:left w:val="none" w:sz="0" w:space="0" w:color="auto"/>
                            <w:bottom w:val="none" w:sz="0" w:space="0" w:color="auto"/>
                            <w:right w:val="none" w:sz="0" w:space="0" w:color="auto"/>
                          </w:divBdr>
                          <w:divsChild>
                            <w:div w:id="214187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721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hyperlink" Target="https://gonzalezlab.shinyapps.io/mspms_shiny/" TargetMode="External"/><Relationship Id="rId26" Type="http://schemas.openxmlformats.org/officeDocument/2006/relationships/image" Target="media/image5.emf"/><Relationship Id="rId3" Type="http://schemas.openxmlformats.org/officeDocument/2006/relationships/styles" Target="styles.xml"/><Relationship Id="rId21" Type="http://schemas.openxmlformats.org/officeDocument/2006/relationships/hyperlink" Target="https://github.com/baynec2/mspms_manuscript" TargetMode="External"/><Relationship Id="rId34" Type="http://schemas.openxmlformats.org/officeDocument/2006/relationships/fontTable" Target="fontTab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hyperlink" Target="https://bioconductor.org/packages/mspms" TargetMode="External"/><Relationship Id="rId25" Type="http://schemas.openxmlformats.org/officeDocument/2006/relationships/image" Target="media/image4.emf"/><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bioconductor.org/packages/mspms" TargetMode="External"/><Relationship Id="rId20" Type="http://schemas.openxmlformats.org/officeDocument/2006/relationships/hyperlink" Target="https://github.com/baynec2/mspms-manuscript" TargetMode="External"/><Relationship Id="rId29"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3.em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github.com/baynec2/mspms-shiny" TargetMode="External"/><Relationship Id="rId23" Type="http://schemas.openxmlformats.org/officeDocument/2006/relationships/image" Target="media/image2.emf"/><Relationship Id="rId28" Type="http://schemas.openxmlformats.org/officeDocument/2006/relationships/image" Target="media/image7.emf"/><Relationship Id="rId36"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hyperlink" Target="https://github.com/baynec2/mspms-shiny" TargetMode="External"/><Relationship Id="rId31"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hyperlink" Target="https://gonzalezlab.shinyapps.io/mspms_shiny/" TargetMode="External"/><Relationship Id="rId14" Type="http://schemas.openxmlformats.org/officeDocument/2006/relationships/hyperlink" Target="https://gonzalezlab.shinyapps.io/mspms_shiny/" TargetMode="External"/><Relationship Id="rId22" Type="http://schemas.openxmlformats.org/officeDocument/2006/relationships/image" Target="media/image1.emf"/><Relationship Id="rId27" Type="http://schemas.openxmlformats.org/officeDocument/2006/relationships/image" Target="media/image6.emf"/><Relationship Id="rId30" Type="http://schemas.openxmlformats.org/officeDocument/2006/relationships/image" Target="media/image9.emf"/><Relationship Id="rId35" Type="http://schemas.microsoft.com/office/2011/relationships/people" Target="people.xml"/><Relationship Id="rId8" Type="http://schemas.openxmlformats.org/officeDocument/2006/relationships/hyperlink" Target="https://bioconductor.org/packages/msp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F4316F-FCA5-944E-BE5E-6E1BBC7B8FAF}">
  <ds:schemaRefs>
    <ds:schemaRef ds:uri="http://schemas.openxmlformats.org/officeDocument/2006/bibliography"/>
  </ds:schemaRefs>
</ds:datastoreItem>
</file>

<file path=docMetadata/LabelInfo.xml><?xml version="1.0" encoding="utf-8"?>
<clbl:labelList xmlns:clbl="http://schemas.microsoft.com/office/2020/mipLabelMetadata">
  <clbl:label id="{e470d736-e7f7-41a8-8eab-dad544b2b579}" enabled="0" method="" siteId="{e470d736-e7f7-41a8-8eab-dad544b2b579}" removed="1"/>
</clbl:labelList>
</file>

<file path=docProps/app.xml><?xml version="1.0" encoding="utf-8"?>
<Properties xmlns="http://schemas.openxmlformats.org/officeDocument/2006/extended-properties" xmlns:vt="http://schemas.openxmlformats.org/officeDocument/2006/docPropsVTypes">
  <Template>Normal.dotm</Template>
  <TotalTime>13</TotalTime>
  <Pages>40</Pages>
  <Words>14693</Words>
  <Characters>83756</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Charlie Bayne</dc:creator>
  <cp:keywords/>
  <dc:description/>
  <cp:lastModifiedBy>Charlie Bayne</cp:lastModifiedBy>
  <cp:revision>3</cp:revision>
  <dcterms:created xsi:type="dcterms:W3CDTF">2024-12-03T16:35:00Z</dcterms:created>
  <dcterms:modified xsi:type="dcterms:W3CDTF">2024-12-03T18:34:00Z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id="ZSrCBsSG"/&gt;&lt;style id="http://www.zotero.org/styles/nature" hasBibliography="1" bibliographyStyleHasBeenSet="1"/&gt;&lt;prefs&gt;&lt;pref name="fieldType" value="Field"/&gt;&lt;/prefs&gt;&lt;/data&gt;</vt:lpwstr>
  </property>
</Properties>
</file>